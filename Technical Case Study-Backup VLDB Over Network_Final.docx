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65C94" w:rsidRDefault="00C65C94" w:rsidP="00C545AA">
      <w:pPr>
        <w:pStyle w:val="Heading1"/>
        <w:rPr>
          <w:rFonts w:ascii="Arial" w:hAnsi="Arial" w:cs="Arial"/>
        </w:rPr>
      </w:pPr>
      <w:r w:rsidRPr="00674032">
        <w:rPr>
          <w:rFonts w:ascii="Arial" w:hAnsi="Arial" w:cs="Arial"/>
          <w:noProof/>
          <w:lang w:eastAsia="zh-CN"/>
        </w:rPr>
        <w:drawing>
          <wp:inline distT="0" distB="0" distL="0" distR="0">
            <wp:extent cx="3457575" cy="714375"/>
            <wp:effectExtent l="19050" t="0" r="9525" b="0"/>
            <wp:docPr id="1" name="Picture 0" descr="logo-sql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ql08.gif"/>
                    <pic:cNvPicPr/>
                  </pic:nvPicPr>
                  <pic:blipFill>
                    <a:blip r:embed="rId8" cstate="print"/>
                    <a:stretch>
                      <a:fillRect/>
                    </a:stretch>
                  </pic:blipFill>
                  <pic:spPr>
                    <a:xfrm>
                      <a:off x="0" y="0"/>
                      <a:ext cx="3457575" cy="714375"/>
                    </a:xfrm>
                    <a:prstGeom prst="rect">
                      <a:avLst/>
                    </a:prstGeom>
                  </pic:spPr>
                </pic:pic>
              </a:graphicData>
            </a:graphic>
          </wp:inline>
        </w:drawing>
      </w:r>
    </w:p>
    <w:p w:rsidR="00C40699" w:rsidRPr="00C40699" w:rsidRDefault="00C40699" w:rsidP="00C40699"/>
    <w:p w:rsidR="004650A6" w:rsidRPr="008C4A8C" w:rsidRDefault="00551DF3" w:rsidP="008C4A8C">
      <w:pPr>
        <w:rPr>
          <w:rFonts w:ascii="Arial" w:hAnsi="Arial" w:cs="Arial"/>
          <w:sz w:val="36"/>
          <w:szCs w:val="36"/>
        </w:rPr>
      </w:pPr>
      <w:r>
        <w:rPr>
          <w:rFonts w:ascii="Arial" w:hAnsi="Arial" w:cs="Arial"/>
          <w:sz w:val="36"/>
          <w:szCs w:val="36"/>
        </w:rPr>
        <w:t>A Case Study: Fast and Reliable Backup and Restore of a VLDB over the Network</w:t>
      </w:r>
    </w:p>
    <w:p w:rsidR="00C65C94" w:rsidRPr="00674032" w:rsidRDefault="00C65C94" w:rsidP="00C65C94">
      <w:pPr>
        <w:rPr>
          <w:rFonts w:ascii="Arial" w:hAnsi="Arial" w:cs="Arial"/>
        </w:rPr>
      </w:pPr>
      <w:r w:rsidRPr="00674032">
        <w:rPr>
          <w:rFonts w:ascii="Arial" w:hAnsi="Arial" w:cs="Arial"/>
        </w:rPr>
        <w:t>SQL Server Technical Article</w:t>
      </w:r>
    </w:p>
    <w:p w:rsidR="00C545AA" w:rsidRPr="00674032" w:rsidRDefault="00C545AA" w:rsidP="00C545AA">
      <w:pPr>
        <w:rPr>
          <w:rFonts w:ascii="Arial" w:hAnsi="Arial" w:cs="Arial"/>
        </w:rPr>
      </w:pPr>
    </w:p>
    <w:p w:rsidR="00C65C94" w:rsidRPr="00674032" w:rsidRDefault="00C65C94" w:rsidP="00C545AA">
      <w:pPr>
        <w:rPr>
          <w:rFonts w:ascii="Arial" w:hAnsi="Arial" w:cs="Arial"/>
          <w:b/>
        </w:rPr>
      </w:pPr>
      <w:r w:rsidRPr="00674032">
        <w:rPr>
          <w:rFonts w:ascii="Arial" w:hAnsi="Arial" w:cs="Arial"/>
          <w:b/>
        </w:rPr>
        <w:t>Writer:</w:t>
      </w:r>
      <w:r w:rsidR="00332483" w:rsidRPr="00674032">
        <w:rPr>
          <w:rFonts w:ascii="Arial" w:hAnsi="Arial" w:cs="Arial"/>
        </w:rPr>
        <w:t xml:space="preserve"> </w:t>
      </w:r>
      <w:r w:rsidR="00551DF3">
        <w:rPr>
          <w:rFonts w:ascii="Arial" w:hAnsi="Arial" w:cs="Arial"/>
        </w:rPr>
        <w:t>Thomas H. Grohser</w:t>
      </w:r>
      <w:r w:rsidR="007C0024">
        <w:rPr>
          <w:rFonts w:ascii="Arial" w:hAnsi="Arial" w:cs="Arial"/>
        </w:rPr>
        <w:t xml:space="preserve"> (=tg=)</w:t>
      </w:r>
    </w:p>
    <w:p w:rsidR="00C65C94" w:rsidRDefault="007A7779" w:rsidP="00C65C94">
      <w:pPr>
        <w:rPr>
          <w:rFonts w:ascii="Arial" w:hAnsi="Arial" w:cs="Arial"/>
        </w:rPr>
      </w:pPr>
      <w:r>
        <w:rPr>
          <w:rFonts w:ascii="Arial" w:hAnsi="Arial" w:cs="Arial"/>
          <w:b/>
        </w:rPr>
        <w:t>Contributor</w:t>
      </w:r>
      <w:r w:rsidR="00C65C94" w:rsidRPr="00674032">
        <w:rPr>
          <w:rFonts w:ascii="Arial" w:hAnsi="Arial" w:cs="Arial"/>
          <w:b/>
        </w:rPr>
        <w:t>:</w:t>
      </w:r>
      <w:r w:rsidR="00C65C94" w:rsidRPr="00674032">
        <w:rPr>
          <w:rFonts w:ascii="Arial" w:hAnsi="Arial" w:cs="Arial"/>
        </w:rPr>
        <w:t xml:space="preserve"> </w:t>
      </w:r>
      <w:r>
        <w:rPr>
          <w:rFonts w:ascii="Arial" w:hAnsi="Arial" w:cs="Arial"/>
        </w:rPr>
        <w:t>Lindsey Allen</w:t>
      </w:r>
    </w:p>
    <w:p w:rsidR="008F50ED" w:rsidRPr="00674032" w:rsidRDefault="00B02E84" w:rsidP="00C65C94">
      <w:pPr>
        <w:rPr>
          <w:rFonts w:ascii="Arial" w:hAnsi="Arial" w:cs="Arial"/>
          <w:b/>
        </w:rPr>
      </w:pPr>
      <w:r w:rsidRPr="00B02E84">
        <w:rPr>
          <w:rFonts w:ascii="Arial" w:hAnsi="Arial" w:cs="Arial"/>
          <w:b/>
        </w:rPr>
        <w:t>Technical Reviewers</w:t>
      </w:r>
      <w:r w:rsidR="008F50ED">
        <w:rPr>
          <w:rFonts w:ascii="Arial" w:hAnsi="Arial" w:cs="Arial"/>
        </w:rPr>
        <w:t>: Sanjay Mishra, Lubor Kollar, Stuart Ozer, Thomas Kejser, Juergen Thomas, James Podgorski</w:t>
      </w:r>
      <w:r w:rsidR="00EA0E6A">
        <w:rPr>
          <w:rFonts w:ascii="Arial" w:hAnsi="Arial" w:cs="Arial"/>
        </w:rPr>
        <w:t>, Burzin Patel</w:t>
      </w:r>
    </w:p>
    <w:p w:rsidR="00C65C94" w:rsidRPr="00674032" w:rsidRDefault="00C65C94" w:rsidP="00C545AA">
      <w:pPr>
        <w:rPr>
          <w:rFonts w:ascii="Arial" w:hAnsi="Arial" w:cs="Arial"/>
        </w:rPr>
      </w:pPr>
    </w:p>
    <w:p w:rsidR="00C65C94" w:rsidRPr="00674032" w:rsidRDefault="00C65C94" w:rsidP="00C65C94">
      <w:pPr>
        <w:rPr>
          <w:rFonts w:ascii="Arial" w:hAnsi="Arial" w:cs="Arial"/>
          <w:b/>
        </w:rPr>
      </w:pPr>
      <w:r w:rsidRPr="00674032">
        <w:rPr>
          <w:rFonts w:ascii="Arial" w:hAnsi="Arial" w:cs="Arial"/>
          <w:b/>
        </w:rPr>
        <w:t>Published:</w:t>
      </w:r>
      <w:r w:rsidR="007A7779">
        <w:rPr>
          <w:rFonts w:ascii="Arial" w:hAnsi="Arial" w:cs="Arial"/>
        </w:rPr>
        <w:t xml:space="preserve"> June 2009</w:t>
      </w:r>
    </w:p>
    <w:p w:rsidR="00C65C94" w:rsidRPr="00674032" w:rsidRDefault="00C65C94" w:rsidP="00C545AA">
      <w:pPr>
        <w:rPr>
          <w:rFonts w:ascii="Arial" w:hAnsi="Arial" w:cs="Arial"/>
        </w:rPr>
      </w:pPr>
      <w:r w:rsidRPr="00674032">
        <w:rPr>
          <w:rFonts w:ascii="Arial" w:hAnsi="Arial" w:cs="Arial"/>
          <w:b/>
        </w:rPr>
        <w:t>Applies to:</w:t>
      </w:r>
      <w:r w:rsidRPr="00674032">
        <w:rPr>
          <w:rFonts w:ascii="Arial" w:hAnsi="Arial" w:cs="Arial"/>
        </w:rPr>
        <w:t xml:space="preserve"> SQL Server 2008</w:t>
      </w:r>
    </w:p>
    <w:p w:rsidR="00C65C94" w:rsidRPr="00674032" w:rsidRDefault="00C65C94" w:rsidP="00C545AA">
      <w:pPr>
        <w:rPr>
          <w:rFonts w:ascii="Arial" w:hAnsi="Arial" w:cs="Arial"/>
        </w:rPr>
      </w:pPr>
    </w:p>
    <w:p w:rsidR="00C65C94" w:rsidRPr="00674032" w:rsidRDefault="00C65C94" w:rsidP="00C545AA">
      <w:pPr>
        <w:rPr>
          <w:rFonts w:ascii="Arial" w:hAnsi="Arial" w:cs="Arial"/>
        </w:rPr>
      </w:pPr>
      <w:r w:rsidRPr="00674032">
        <w:rPr>
          <w:rFonts w:ascii="Arial" w:hAnsi="Arial" w:cs="Arial"/>
          <w:b/>
        </w:rPr>
        <w:t>Summary:</w:t>
      </w:r>
      <w:r w:rsidRPr="00674032">
        <w:rPr>
          <w:rFonts w:ascii="Arial" w:hAnsi="Arial" w:cs="Arial"/>
        </w:rPr>
        <w:t xml:space="preserve"> </w:t>
      </w:r>
      <w:r w:rsidR="002E775F">
        <w:rPr>
          <w:rFonts w:ascii="Arial" w:hAnsi="Arial" w:cs="Arial"/>
        </w:rPr>
        <w:t>Database sizes increase constantly, as do requirements for access and availability. At the same time, it is more important than ever to have a fast and reliable backup and recovery plan in place. This document discusses the challenges of designing a robust backup and restore solution</w:t>
      </w:r>
      <w:r w:rsidR="007C0024">
        <w:rPr>
          <w:rFonts w:ascii="Arial" w:hAnsi="Arial" w:cs="Arial"/>
        </w:rPr>
        <w:t>s</w:t>
      </w:r>
      <w:r w:rsidR="002E775F">
        <w:rPr>
          <w:rFonts w:ascii="Arial" w:hAnsi="Arial" w:cs="Arial"/>
        </w:rPr>
        <w:t xml:space="preserve"> for very large databases (VLDBs). Using a real-world example, it demonstrates how to make the best use of the backup and restore features of SQL Server 2008 to help create a backup and restore plan for VLDBs over the network.</w:t>
      </w:r>
    </w:p>
    <w:p w:rsidR="00E82D8A" w:rsidRPr="00674032" w:rsidRDefault="00E82D8A">
      <w:pPr>
        <w:rPr>
          <w:rFonts w:ascii="Arial" w:hAnsi="Arial" w:cs="Arial"/>
        </w:rPr>
      </w:pPr>
      <w:r w:rsidRPr="00674032">
        <w:rPr>
          <w:rFonts w:ascii="Arial" w:hAnsi="Arial" w:cs="Arial"/>
        </w:rPr>
        <w:br w:type="page"/>
      </w:r>
    </w:p>
    <w:p w:rsidR="00C65C94" w:rsidRPr="008C4A8C" w:rsidRDefault="00E82D8A" w:rsidP="008C4A8C">
      <w:pPr>
        <w:rPr>
          <w:rFonts w:ascii="Arial" w:hAnsi="Arial" w:cs="Arial"/>
          <w:sz w:val="36"/>
          <w:szCs w:val="36"/>
        </w:rPr>
      </w:pPr>
      <w:r w:rsidRPr="008C4A8C">
        <w:rPr>
          <w:rFonts w:ascii="Arial" w:hAnsi="Arial" w:cs="Arial"/>
          <w:sz w:val="36"/>
          <w:szCs w:val="36"/>
        </w:rPr>
        <w:lastRenderedPageBreak/>
        <w:t>Copyright</w:t>
      </w:r>
    </w:p>
    <w:p w:rsidR="00E82D8A" w:rsidRPr="00674032" w:rsidRDefault="00E82D8A" w:rsidP="00E82D8A">
      <w:pPr>
        <w:rPr>
          <w:rFonts w:ascii="Arial" w:hAnsi="Arial" w:cs="Arial"/>
        </w:rPr>
      </w:pPr>
      <w:r w:rsidRPr="00674032">
        <w:rPr>
          <w:rFonts w:ascii="Arial" w:hAnsi="Arial" w:cs="Arial"/>
        </w:rPr>
        <w:t>The information contained in this document represents the current view of Microsoft Corporation on the issues discussed as of the date of publication. Because Microsoft must respond to changing market conditions, it should not be interpreted to be a commitment on the part of Microsoft, and Microsoft cannot guarantee the accuracy of any information presented after the date of publication.</w:t>
      </w:r>
    </w:p>
    <w:p w:rsidR="00E82D8A" w:rsidRPr="00674032" w:rsidRDefault="00E82D8A" w:rsidP="00E82D8A">
      <w:pPr>
        <w:rPr>
          <w:rFonts w:ascii="Arial" w:hAnsi="Arial" w:cs="Arial"/>
        </w:rPr>
      </w:pPr>
      <w:r w:rsidRPr="00674032">
        <w:rPr>
          <w:rFonts w:ascii="Arial" w:hAnsi="Arial" w:cs="Arial"/>
        </w:rPr>
        <w:t xml:space="preserve">This </w:t>
      </w:r>
      <w:r w:rsidR="00387DE0" w:rsidRPr="00674032">
        <w:rPr>
          <w:rFonts w:ascii="Arial" w:hAnsi="Arial" w:cs="Arial"/>
        </w:rPr>
        <w:t>w</w:t>
      </w:r>
      <w:r w:rsidRPr="00674032">
        <w:rPr>
          <w:rFonts w:ascii="Arial" w:hAnsi="Arial" w:cs="Arial"/>
        </w:rPr>
        <w:t xml:space="preserve">hite </w:t>
      </w:r>
      <w:r w:rsidR="00387DE0" w:rsidRPr="00674032">
        <w:rPr>
          <w:rFonts w:ascii="Arial" w:hAnsi="Arial" w:cs="Arial"/>
        </w:rPr>
        <w:t>p</w:t>
      </w:r>
      <w:r w:rsidRPr="00674032">
        <w:rPr>
          <w:rFonts w:ascii="Arial" w:hAnsi="Arial" w:cs="Arial"/>
        </w:rPr>
        <w:t>aper is for informational purposes only. MICROSOFT MAKES NO WARRANTIES, EXPRESS, IMPLIED</w:t>
      </w:r>
      <w:r w:rsidR="00387DE0" w:rsidRPr="00674032">
        <w:rPr>
          <w:rFonts w:ascii="Arial" w:hAnsi="Arial" w:cs="Arial"/>
        </w:rPr>
        <w:t>,</w:t>
      </w:r>
      <w:r w:rsidRPr="00674032">
        <w:rPr>
          <w:rFonts w:ascii="Arial" w:hAnsi="Arial" w:cs="Arial"/>
        </w:rPr>
        <w:t xml:space="preserve"> OR STATUTORY, AS TO THE INFORMATION IN THIS DOCUMENT.</w:t>
      </w:r>
    </w:p>
    <w:p w:rsidR="00E82D8A" w:rsidRPr="00674032" w:rsidRDefault="00E82D8A" w:rsidP="00E82D8A">
      <w:pPr>
        <w:rPr>
          <w:rFonts w:ascii="Arial" w:hAnsi="Arial" w:cs="Arial"/>
        </w:rPr>
      </w:pPr>
      <w:r w:rsidRPr="00674032">
        <w:rPr>
          <w:rFonts w:ascii="Arial" w:hAnsi="Arial" w:cs="Arial"/>
        </w:rPr>
        <w:t>Complying with all applicable copyright laws is the responsibility of the user. Without limiting the rights under copyright, no part of this document may be reproduced, stored in</w:t>
      </w:r>
      <w:r w:rsidR="00387DE0" w:rsidRPr="00674032">
        <w:rPr>
          <w:rFonts w:ascii="Arial" w:hAnsi="Arial" w:cs="Arial"/>
        </w:rPr>
        <w:t>,</w:t>
      </w:r>
      <w:r w:rsidRPr="00674032">
        <w:rPr>
          <w:rFonts w:ascii="Arial" w:hAnsi="Arial" w:cs="Arial"/>
        </w:rPr>
        <w:t xml:space="preserve"> or introduced into a retrieval system, or transmitted in any form or by any means (electronic, mechanical, photocopying, recording, or otherwise), or for any purpose, without the express written permission of Microsoft Corporation. </w:t>
      </w:r>
    </w:p>
    <w:p w:rsidR="00E82D8A" w:rsidRPr="00674032" w:rsidRDefault="00E82D8A" w:rsidP="00E82D8A">
      <w:pPr>
        <w:rPr>
          <w:rFonts w:ascii="Arial" w:hAnsi="Arial" w:cs="Arial"/>
        </w:rPr>
      </w:pPr>
      <w:r w:rsidRPr="00674032">
        <w:rPr>
          <w:rFonts w:ascii="Arial" w:hAnsi="Arial" w:cs="Arial"/>
        </w:rPr>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rsidR="00E82D8A" w:rsidRPr="00674032" w:rsidRDefault="00E82D8A" w:rsidP="00E82D8A">
      <w:pPr>
        <w:rPr>
          <w:rFonts w:ascii="Arial" w:hAnsi="Arial" w:cs="Arial"/>
        </w:rPr>
      </w:pPr>
      <w:r w:rsidRPr="00674032">
        <w:rPr>
          <w:rFonts w:ascii="Arial" w:hAnsi="Arial" w:cs="Arial"/>
        </w:rPr>
        <w:t>Unless otherwise noted, the example companies, organizations, products, domain names, e-mail addresses, logos, people, places</w:t>
      </w:r>
      <w:r w:rsidR="00387DE0" w:rsidRPr="00674032">
        <w:rPr>
          <w:rFonts w:ascii="Arial" w:hAnsi="Arial" w:cs="Arial"/>
        </w:rPr>
        <w:t>,</w:t>
      </w:r>
      <w:r w:rsidRPr="00674032">
        <w:rPr>
          <w:rFonts w:ascii="Arial" w:hAnsi="Arial" w:cs="Arial"/>
        </w:rPr>
        <w:t xml:space="preserve"> and events depicted herein are fictitious, and no association with any real company, organization, product, domain name, e</w:t>
      </w:r>
      <w:r w:rsidR="00387DE0" w:rsidRPr="00674032">
        <w:rPr>
          <w:rFonts w:ascii="Arial" w:hAnsi="Arial" w:cs="Arial"/>
        </w:rPr>
        <w:t>-</w:t>
      </w:r>
      <w:r w:rsidRPr="00674032">
        <w:rPr>
          <w:rFonts w:ascii="Arial" w:hAnsi="Arial" w:cs="Arial"/>
        </w:rPr>
        <w:t>mail address, logo, person, place</w:t>
      </w:r>
      <w:r w:rsidR="00387DE0" w:rsidRPr="00674032">
        <w:rPr>
          <w:rFonts w:ascii="Arial" w:hAnsi="Arial" w:cs="Arial"/>
        </w:rPr>
        <w:t>,</w:t>
      </w:r>
      <w:r w:rsidRPr="00674032">
        <w:rPr>
          <w:rFonts w:ascii="Arial" w:hAnsi="Arial" w:cs="Arial"/>
        </w:rPr>
        <w:t xml:space="preserve"> or event is intended or should be inferred.  </w:t>
      </w:r>
    </w:p>
    <w:p w:rsidR="00E82D8A" w:rsidRPr="00674032" w:rsidRDefault="00E82D8A" w:rsidP="00E82D8A">
      <w:pPr>
        <w:rPr>
          <w:rFonts w:ascii="Arial" w:hAnsi="Arial" w:cs="Arial"/>
        </w:rPr>
      </w:pPr>
    </w:p>
    <w:p w:rsidR="00E82D8A" w:rsidRPr="00674032" w:rsidRDefault="00E82D8A" w:rsidP="00E82D8A">
      <w:pPr>
        <w:rPr>
          <w:rFonts w:ascii="Arial" w:hAnsi="Arial" w:cs="Arial"/>
        </w:rPr>
      </w:pPr>
      <w:r w:rsidRPr="00674032">
        <w:rPr>
          <w:rFonts w:ascii="Arial" w:hAnsi="Arial" w:cs="Arial"/>
        </w:rPr>
        <w:t>© 200</w:t>
      </w:r>
      <w:r w:rsidR="00102881">
        <w:rPr>
          <w:rFonts w:ascii="Arial" w:hAnsi="Arial" w:cs="Arial"/>
        </w:rPr>
        <w:t>9</w:t>
      </w:r>
      <w:r w:rsidRPr="00674032">
        <w:rPr>
          <w:rFonts w:ascii="Arial" w:hAnsi="Arial" w:cs="Arial"/>
        </w:rPr>
        <w:t xml:space="preserve"> Microsoft Corporation. All rights reserved.</w:t>
      </w:r>
    </w:p>
    <w:p w:rsidR="00E82D8A" w:rsidRPr="00674032" w:rsidRDefault="00E82D8A" w:rsidP="00E82D8A">
      <w:pPr>
        <w:rPr>
          <w:rFonts w:ascii="Arial" w:hAnsi="Arial" w:cs="Arial"/>
        </w:rPr>
      </w:pPr>
    </w:p>
    <w:p w:rsidR="00E82D8A" w:rsidRPr="00674032" w:rsidRDefault="00E82D8A" w:rsidP="00E82D8A">
      <w:pPr>
        <w:rPr>
          <w:rFonts w:ascii="Arial" w:hAnsi="Arial" w:cs="Arial"/>
        </w:rPr>
      </w:pPr>
      <w:r w:rsidRPr="00674032">
        <w:rPr>
          <w:rFonts w:ascii="Arial" w:hAnsi="Arial" w:cs="Arial"/>
        </w:rPr>
        <w:t xml:space="preserve">Microsoft, </w:t>
      </w:r>
      <w:r w:rsidR="00F00903">
        <w:rPr>
          <w:rFonts w:ascii="Arial" w:hAnsi="Arial" w:cs="Arial"/>
        </w:rPr>
        <w:t>SQL Server, and Windows</w:t>
      </w:r>
      <w:r w:rsidR="00F00903">
        <w:rPr>
          <w:rFonts w:ascii="Arial" w:hAnsi="Arial" w:cs="Arial"/>
          <w:color w:val="FF0000"/>
        </w:rPr>
        <w:t xml:space="preserve"> </w:t>
      </w:r>
      <w:r w:rsidRPr="00674032">
        <w:rPr>
          <w:rFonts w:ascii="Arial" w:hAnsi="Arial" w:cs="Arial"/>
        </w:rPr>
        <w:t xml:space="preserve">are trademarks of </w:t>
      </w:r>
      <w:r w:rsidR="00387DE0" w:rsidRPr="00674032">
        <w:rPr>
          <w:rFonts w:ascii="Arial" w:hAnsi="Arial" w:cs="Arial"/>
        </w:rPr>
        <w:t xml:space="preserve">the </w:t>
      </w:r>
      <w:r w:rsidRPr="00674032">
        <w:rPr>
          <w:rFonts w:ascii="Arial" w:hAnsi="Arial" w:cs="Arial"/>
        </w:rPr>
        <w:t xml:space="preserve">Microsoft </w:t>
      </w:r>
      <w:r w:rsidR="00387DE0" w:rsidRPr="00674032">
        <w:rPr>
          <w:rFonts w:ascii="Arial" w:hAnsi="Arial" w:cs="Arial"/>
        </w:rPr>
        <w:t>group of companies</w:t>
      </w:r>
      <w:r w:rsidRPr="00674032">
        <w:rPr>
          <w:rFonts w:ascii="Arial" w:hAnsi="Arial" w:cs="Arial"/>
        </w:rPr>
        <w:t>.</w:t>
      </w:r>
    </w:p>
    <w:p w:rsidR="00E82D8A" w:rsidRPr="00674032" w:rsidRDefault="00E82D8A" w:rsidP="00E82D8A">
      <w:pPr>
        <w:rPr>
          <w:rFonts w:ascii="Arial" w:hAnsi="Arial" w:cs="Arial"/>
        </w:rPr>
      </w:pPr>
    </w:p>
    <w:p w:rsidR="00E82D8A" w:rsidRPr="00674032" w:rsidRDefault="00F34F4E" w:rsidP="00E82D8A">
      <w:pPr>
        <w:rPr>
          <w:rFonts w:ascii="Arial" w:hAnsi="Arial" w:cs="Arial"/>
        </w:rPr>
      </w:pPr>
      <w:r w:rsidRPr="00674032">
        <w:rPr>
          <w:rFonts w:ascii="Arial" w:hAnsi="Arial" w:cs="Arial"/>
        </w:rPr>
        <w:t>All other trademarks are property of their respective owners.</w:t>
      </w:r>
    </w:p>
    <w:p w:rsidR="00E82D8A" w:rsidRPr="00223821" w:rsidRDefault="00E82D8A" w:rsidP="00223821">
      <w:pPr>
        <w:rPr>
          <w:rFonts w:ascii="Arial" w:hAnsi="Arial" w:cs="Arial"/>
          <w:sz w:val="36"/>
          <w:szCs w:val="36"/>
        </w:rPr>
      </w:pPr>
      <w:r w:rsidRPr="00223821">
        <w:rPr>
          <w:rFonts w:ascii="Arial" w:hAnsi="Arial" w:cs="Arial"/>
          <w:sz w:val="36"/>
          <w:szCs w:val="36"/>
        </w:rPr>
        <w:t>Contents</w:t>
      </w:r>
    </w:p>
    <w:p w:rsidR="00CB0071" w:rsidRDefault="0063345B">
      <w:pPr>
        <w:pStyle w:val="TOC1"/>
        <w:tabs>
          <w:tab w:val="right" w:leader="dot" w:pos="9350"/>
        </w:tabs>
        <w:rPr>
          <w:rFonts w:eastAsiaTheme="minorEastAsia"/>
          <w:noProof/>
          <w:lang w:eastAsia="zh-CN"/>
        </w:rPr>
      </w:pPr>
      <w:r w:rsidRPr="00674032">
        <w:rPr>
          <w:rFonts w:ascii="Arial" w:hAnsi="Arial" w:cs="Arial"/>
        </w:rPr>
        <w:fldChar w:fldCharType="begin"/>
      </w:r>
      <w:r w:rsidR="00A22239" w:rsidRPr="00674032">
        <w:rPr>
          <w:rFonts w:ascii="Arial" w:hAnsi="Arial" w:cs="Arial"/>
        </w:rPr>
        <w:instrText xml:space="preserve"> TOC \o "1-3" \h \z \u </w:instrText>
      </w:r>
      <w:r w:rsidRPr="00674032">
        <w:rPr>
          <w:rFonts w:ascii="Arial" w:hAnsi="Arial" w:cs="Arial"/>
        </w:rPr>
        <w:fldChar w:fldCharType="separate"/>
      </w:r>
      <w:hyperlink w:anchor="_Toc232932952" w:history="1">
        <w:r w:rsidR="00CB0071" w:rsidRPr="008E53D8">
          <w:rPr>
            <w:rStyle w:val="Hyperlink"/>
            <w:rFonts w:ascii="Arial" w:hAnsi="Arial" w:cs="Arial"/>
            <w:noProof/>
          </w:rPr>
          <w:t>Introduction</w:t>
        </w:r>
        <w:r w:rsidR="00CB0071">
          <w:rPr>
            <w:noProof/>
            <w:webHidden/>
          </w:rPr>
          <w:tab/>
        </w:r>
        <w:r>
          <w:rPr>
            <w:noProof/>
            <w:webHidden/>
          </w:rPr>
          <w:fldChar w:fldCharType="begin"/>
        </w:r>
        <w:r w:rsidR="00CB0071">
          <w:rPr>
            <w:noProof/>
            <w:webHidden/>
          </w:rPr>
          <w:instrText xml:space="preserve"> PAGEREF _Toc232932952 \h </w:instrText>
        </w:r>
        <w:r>
          <w:rPr>
            <w:noProof/>
            <w:webHidden/>
          </w:rPr>
        </w:r>
        <w:r>
          <w:rPr>
            <w:noProof/>
            <w:webHidden/>
          </w:rPr>
          <w:fldChar w:fldCharType="separate"/>
        </w:r>
        <w:r w:rsidR="00CB0071">
          <w:rPr>
            <w:noProof/>
            <w:webHidden/>
          </w:rPr>
          <w:t>5</w:t>
        </w:r>
        <w:r>
          <w:rPr>
            <w:noProof/>
            <w:webHidden/>
          </w:rPr>
          <w:fldChar w:fldCharType="end"/>
        </w:r>
      </w:hyperlink>
    </w:p>
    <w:p w:rsidR="00CB0071" w:rsidRDefault="0063345B">
      <w:pPr>
        <w:pStyle w:val="TOC1"/>
        <w:tabs>
          <w:tab w:val="right" w:leader="dot" w:pos="9350"/>
        </w:tabs>
        <w:rPr>
          <w:rFonts w:eastAsiaTheme="minorEastAsia"/>
          <w:noProof/>
          <w:lang w:eastAsia="zh-CN"/>
        </w:rPr>
      </w:pPr>
      <w:hyperlink w:anchor="_Toc232932953" w:history="1">
        <w:r w:rsidR="00CB0071" w:rsidRPr="008E53D8">
          <w:rPr>
            <w:rStyle w:val="Hyperlink"/>
            <w:rFonts w:ascii="Arial" w:hAnsi="Arial" w:cs="Arial"/>
            <w:noProof/>
          </w:rPr>
          <w:t>Solution Overview</w:t>
        </w:r>
        <w:r w:rsidR="00CB0071">
          <w:rPr>
            <w:noProof/>
            <w:webHidden/>
          </w:rPr>
          <w:tab/>
        </w:r>
        <w:r>
          <w:rPr>
            <w:noProof/>
            <w:webHidden/>
          </w:rPr>
          <w:fldChar w:fldCharType="begin"/>
        </w:r>
        <w:r w:rsidR="00CB0071">
          <w:rPr>
            <w:noProof/>
            <w:webHidden/>
          </w:rPr>
          <w:instrText xml:space="preserve"> PAGEREF _Toc232932953 \h </w:instrText>
        </w:r>
        <w:r>
          <w:rPr>
            <w:noProof/>
            <w:webHidden/>
          </w:rPr>
        </w:r>
        <w:r>
          <w:rPr>
            <w:noProof/>
            <w:webHidden/>
          </w:rPr>
          <w:fldChar w:fldCharType="separate"/>
        </w:r>
        <w:r w:rsidR="00CB0071">
          <w:rPr>
            <w:noProof/>
            <w:webHidden/>
          </w:rPr>
          <w:t>5</w:t>
        </w:r>
        <w:r>
          <w:rPr>
            <w:noProof/>
            <w:webHidden/>
          </w:rPr>
          <w:fldChar w:fldCharType="end"/>
        </w:r>
      </w:hyperlink>
    </w:p>
    <w:p w:rsidR="00CB0071" w:rsidRDefault="0063345B">
      <w:pPr>
        <w:pStyle w:val="TOC2"/>
        <w:tabs>
          <w:tab w:val="right" w:leader="dot" w:pos="9350"/>
        </w:tabs>
        <w:rPr>
          <w:rFonts w:eastAsiaTheme="minorEastAsia"/>
          <w:noProof/>
          <w:lang w:eastAsia="zh-CN"/>
        </w:rPr>
      </w:pPr>
      <w:hyperlink w:anchor="_Toc232932954" w:history="1">
        <w:r w:rsidR="00CB0071" w:rsidRPr="008E53D8">
          <w:rPr>
            <w:rStyle w:val="Hyperlink"/>
            <w:noProof/>
          </w:rPr>
          <w:t>Service-Level Agreement</w:t>
        </w:r>
        <w:r w:rsidR="00CB0071">
          <w:rPr>
            <w:noProof/>
            <w:webHidden/>
          </w:rPr>
          <w:tab/>
        </w:r>
        <w:r>
          <w:rPr>
            <w:noProof/>
            <w:webHidden/>
          </w:rPr>
          <w:fldChar w:fldCharType="begin"/>
        </w:r>
        <w:r w:rsidR="00CB0071">
          <w:rPr>
            <w:noProof/>
            <w:webHidden/>
          </w:rPr>
          <w:instrText xml:space="preserve"> PAGEREF _Toc232932954 \h </w:instrText>
        </w:r>
        <w:r>
          <w:rPr>
            <w:noProof/>
            <w:webHidden/>
          </w:rPr>
        </w:r>
        <w:r>
          <w:rPr>
            <w:noProof/>
            <w:webHidden/>
          </w:rPr>
          <w:fldChar w:fldCharType="separate"/>
        </w:r>
        <w:r w:rsidR="00CB0071">
          <w:rPr>
            <w:noProof/>
            <w:webHidden/>
          </w:rPr>
          <w:t>5</w:t>
        </w:r>
        <w:r>
          <w:rPr>
            <w:noProof/>
            <w:webHidden/>
          </w:rPr>
          <w:fldChar w:fldCharType="end"/>
        </w:r>
      </w:hyperlink>
    </w:p>
    <w:p w:rsidR="00CB0071" w:rsidRDefault="0063345B">
      <w:pPr>
        <w:pStyle w:val="TOC2"/>
        <w:tabs>
          <w:tab w:val="right" w:leader="dot" w:pos="9350"/>
        </w:tabs>
        <w:rPr>
          <w:rFonts w:eastAsiaTheme="minorEastAsia"/>
          <w:noProof/>
          <w:lang w:eastAsia="zh-CN"/>
        </w:rPr>
      </w:pPr>
      <w:hyperlink w:anchor="_Toc232932955" w:history="1">
        <w:r w:rsidR="00CB0071" w:rsidRPr="008E53D8">
          <w:rPr>
            <w:rStyle w:val="Hyperlink"/>
            <w:noProof/>
          </w:rPr>
          <w:t>Solution Overview</w:t>
        </w:r>
        <w:r w:rsidR="00CB0071">
          <w:rPr>
            <w:noProof/>
            <w:webHidden/>
          </w:rPr>
          <w:tab/>
        </w:r>
        <w:r>
          <w:rPr>
            <w:noProof/>
            <w:webHidden/>
          </w:rPr>
          <w:fldChar w:fldCharType="begin"/>
        </w:r>
        <w:r w:rsidR="00CB0071">
          <w:rPr>
            <w:noProof/>
            <w:webHidden/>
          </w:rPr>
          <w:instrText xml:space="preserve"> PAGEREF _Toc232932955 \h </w:instrText>
        </w:r>
        <w:r>
          <w:rPr>
            <w:noProof/>
            <w:webHidden/>
          </w:rPr>
        </w:r>
        <w:r>
          <w:rPr>
            <w:noProof/>
            <w:webHidden/>
          </w:rPr>
          <w:fldChar w:fldCharType="separate"/>
        </w:r>
        <w:r w:rsidR="00CB0071">
          <w:rPr>
            <w:noProof/>
            <w:webHidden/>
          </w:rPr>
          <w:t>6</w:t>
        </w:r>
        <w:r>
          <w:rPr>
            <w:noProof/>
            <w:webHidden/>
          </w:rPr>
          <w:fldChar w:fldCharType="end"/>
        </w:r>
      </w:hyperlink>
    </w:p>
    <w:p w:rsidR="00CB0071" w:rsidRDefault="0063345B">
      <w:pPr>
        <w:pStyle w:val="TOC2"/>
        <w:tabs>
          <w:tab w:val="right" w:leader="dot" w:pos="9350"/>
        </w:tabs>
        <w:rPr>
          <w:rFonts w:eastAsiaTheme="minorEastAsia"/>
          <w:noProof/>
          <w:lang w:eastAsia="zh-CN"/>
        </w:rPr>
      </w:pPr>
      <w:hyperlink w:anchor="_Toc232932956" w:history="1">
        <w:r w:rsidR="00CB0071" w:rsidRPr="008E53D8">
          <w:rPr>
            <w:rStyle w:val="Hyperlink"/>
            <w:noProof/>
          </w:rPr>
          <w:t>How to Use This Document</w:t>
        </w:r>
        <w:r w:rsidR="00CB0071">
          <w:rPr>
            <w:noProof/>
            <w:webHidden/>
          </w:rPr>
          <w:tab/>
        </w:r>
        <w:r>
          <w:rPr>
            <w:noProof/>
            <w:webHidden/>
          </w:rPr>
          <w:fldChar w:fldCharType="begin"/>
        </w:r>
        <w:r w:rsidR="00CB0071">
          <w:rPr>
            <w:noProof/>
            <w:webHidden/>
          </w:rPr>
          <w:instrText xml:space="preserve"> PAGEREF _Toc232932956 \h </w:instrText>
        </w:r>
        <w:r>
          <w:rPr>
            <w:noProof/>
            <w:webHidden/>
          </w:rPr>
        </w:r>
        <w:r>
          <w:rPr>
            <w:noProof/>
            <w:webHidden/>
          </w:rPr>
          <w:fldChar w:fldCharType="separate"/>
        </w:r>
        <w:r w:rsidR="00CB0071">
          <w:rPr>
            <w:noProof/>
            <w:webHidden/>
          </w:rPr>
          <w:t>6</w:t>
        </w:r>
        <w:r>
          <w:rPr>
            <w:noProof/>
            <w:webHidden/>
          </w:rPr>
          <w:fldChar w:fldCharType="end"/>
        </w:r>
      </w:hyperlink>
    </w:p>
    <w:p w:rsidR="00CB0071" w:rsidRDefault="0063345B">
      <w:pPr>
        <w:pStyle w:val="TOC1"/>
        <w:tabs>
          <w:tab w:val="right" w:leader="dot" w:pos="9350"/>
        </w:tabs>
        <w:rPr>
          <w:rFonts w:eastAsiaTheme="minorEastAsia"/>
          <w:noProof/>
          <w:lang w:eastAsia="zh-CN"/>
        </w:rPr>
      </w:pPr>
      <w:hyperlink w:anchor="_Toc232932957" w:history="1">
        <w:r w:rsidR="00CB0071" w:rsidRPr="008E53D8">
          <w:rPr>
            <w:rStyle w:val="Hyperlink"/>
            <w:rFonts w:ascii="Arial" w:hAnsi="Arial" w:cs="Arial"/>
            <w:noProof/>
          </w:rPr>
          <w:t>Implement a Reliable Backup over the Network</w:t>
        </w:r>
        <w:r w:rsidR="00CB0071">
          <w:rPr>
            <w:noProof/>
            <w:webHidden/>
          </w:rPr>
          <w:tab/>
        </w:r>
        <w:r>
          <w:rPr>
            <w:noProof/>
            <w:webHidden/>
          </w:rPr>
          <w:fldChar w:fldCharType="begin"/>
        </w:r>
        <w:r w:rsidR="00CB0071">
          <w:rPr>
            <w:noProof/>
            <w:webHidden/>
          </w:rPr>
          <w:instrText xml:space="preserve"> PAGEREF _Toc232932957 \h </w:instrText>
        </w:r>
        <w:r>
          <w:rPr>
            <w:noProof/>
            <w:webHidden/>
          </w:rPr>
        </w:r>
        <w:r>
          <w:rPr>
            <w:noProof/>
            <w:webHidden/>
          </w:rPr>
          <w:fldChar w:fldCharType="separate"/>
        </w:r>
        <w:r w:rsidR="00CB0071">
          <w:rPr>
            <w:noProof/>
            <w:webHidden/>
          </w:rPr>
          <w:t>6</w:t>
        </w:r>
        <w:r>
          <w:rPr>
            <w:noProof/>
            <w:webHidden/>
          </w:rPr>
          <w:fldChar w:fldCharType="end"/>
        </w:r>
      </w:hyperlink>
    </w:p>
    <w:p w:rsidR="00CB0071" w:rsidRDefault="0063345B">
      <w:pPr>
        <w:pStyle w:val="TOC2"/>
        <w:tabs>
          <w:tab w:val="right" w:leader="dot" w:pos="9350"/>
        </w:tabs>
        <w:rPr>
          <w:rFonts w:eastAsiaTheme="minorEastAsia"/>
          <w:noProof/>
          <w:lang w:eastAsia="zh-CN"/>
        </w:rPr>
      </w:pPr>
      <w:hyperlink w:anchor="_Toc232932958" w:history="1">
        <w:r w:rsidR="00CB0071" w:rsidRPr="008E53D8">
          <w:rPr>
            <w:rStyle w:val="Hyperlink"/>
            <w:rFonts w:ascii="Arial" w:hAnsi="Arial" w:cs="Arial"/>
            <w:noProof/>
          </w:rPr>
          <w:t>When Is a Backup Valid?</w:t>
        </w:r>
        <w:r w:rsidR="00CB0071">
          <w:rPr>
            <w:noProof/>
            <w:webHidden/>
          </w:rPr>
          <w:tab/>
        </w:r>
        <w:r>
          <w:rPr>
            <w:noProof/>
            <w:webHidden/>
          </w:rPr>
          <w:fldChar w:fldCharType="begin"/>
        </w:r>
        <w:r w:rsidR="00CB0071">
          <w:rPr>
            <w:noProof/>
            <w:webHidden/>
          </w:rPr>
          <w:instrText xml:space="preserve"> PAGEREF _Toc232932958 \h </w:instrText>
        </w:r>
        <w:r>
          <w:rPr>
            <w:noProof/>
            <w:webHidden/>
          </w:rPr>
        </w:r>
        <w:r>
          <w:rPr>
            <w:noProof/>
            <w:webHidden/>
          </w:rPr>
          <w:fldChar w:fldCharType="separate"/>
        </w:r>
        <w:r w:rsidR="00CB0071">
          <w:rPr>
            <w:noProof/>
            <w:webHidden/>
          </w:rPr>
          <w:t>7</w:t>
        </w:r>
        <w:r>
          <w:rPr>
            <w:noProof/>
            <w:webHidden/>
          </w:rPr>
          <w:fldChar w:fldCharType="end"/>
        </w:r>
      </w:hyperlink>
    </w:p>
    <w:p w:rsidR="00CB0071" w:rsidRDefault="0063345B">
      <w:pPr>
        <w:pStyle w:val="TOC3"/>
        <w:tabs>
          <w:tab w:val="right" w:leader="dot" w:pos="9350"/>
        </w:tabs>
        <w:rPr>
          <w:rFonts w:eastAsiaTheme="minorEastAsia"/>
          <w:noProof/>
          <w:lang w:eastAsia="zh-CN"/>
        </w:rPr>
      </w:pPr>
      <w:hyperlink w:anchor="_Toc232932959" w:history="1">
        <w:r w:rsidR="00CB0071" w:rsidRPr="008E53D8">
          <w:rPr>
            <w:rStyle w:val="Hyperlink"/>
            <w:noProof/>
          </w:rPr>
          <w:t>Basic Options with the Built-in Backup and Restore Features</w:t>
        </w:r>
        <w:r w:rsidR="00CB0071">
          <w:rPr>
            <w:noProof/>
            <w:webHidden/>
          </w:rPr>
          <w:tab/>
        </w:r>
        <w:r>
          <w:rPr>
            <w:noProof/>
            <w:webHidden/>
          </w:rPr>
          <w:fldChar w:fldCharType="begin"/>
        </w:r>
        <w:r w:rsidR="00CB0071">
          <w:rPr>
            <w:noProof/>
            <w:webHidden/>
          </w:rPr>
          <w:instrText xml:space="preserve"> PAGEREF _Toc232932959 \h </w:instrText>
        </w:r>
        <w:r>
          <w:rPr>
            <w:noProof/>
            <w:webHidden/>
          </w:rPr>
        </w:r>
        <w:r>
          <w:rPr>
            <w:noProof/>
            <w:webHidden/>
          </w:rPr>
          <w:fldChar w:fldCharType="separate"/>
        </w:r>
        <w:r w:rsidR="00CB0071">
          <w:rPr>
            <w:noProof/>
            <w:webHidden/>
          </w:rPr>
          <w:t>7</w:t>
        </w:r>
        <w:r>
          <w:rPr>
            <w:noProof/>
            <w:webHidden/>
          </w:rPr>
          <w:fldChar w:fldCharType="end"/>
        </w:r>
      </w:hyperlink>
    </w:p>
    <w:p w:rsidR="00CB0071" w:rsidRDefault="0063345B">
      <w:pPr>
        <w:pStyle w:val="TOC3"/>
        <w:tabs>
          <w:tab w:val="right" w:leader="dot" w:pos="9350"/>
        </w:tabs>
        <w:rPr>
          <w:rFonts w:eastAsiaTheme="minorEastAsia"/>
          <w:noProof/>
          <w:lang w:eastAsia="zh-CN"/>
        </w:rPr>
      </w:pPr>
      <w:hyperlink w:anchor="_Toc232932960" w:history="1">
        <w:r w:rsidR="00CB0071" w:rsidRPr="008E53D8">
          <w:rPr>
            <w:rStyle w:val="Hyperlink"/>
            <w:noProof/>
          </w:rPr>
          <w:t>What Can Go Wrong?</w:t>
        </w:r>
        <w:r w:rsidR="00CB0071">
          <w:rPr>
            <w:noProof/>
            <w:webHidden/>
          </w:rPr>
          <w:tab/>
        </w:r>
        <w:r>
          <w:rPr>
            <w:noProof/>
            <w:webHidden/>
          </w:rPr>
          <w:fldChar w:fldCharType="begin"/>
        </w:r>
        <w:r w:rsidR="00CB0071">
          <w:rPr>
            <w:noProof/>
            <w:webHidden/>
          </w:rPr>
          <w:instrText xml:space="preserve"> PAGEREF _Toc232932960 \h </w:instrText>
        </w:r>
        <w:r>
          <w:rPr>
            <w:noProof/>
            <w:webHidden/>
          </w:rPr>
        </w:r>
        <w:r>
          <w:rPr>
            <w:noProof/>
            <w:webHidden/>
          </w:rPr>
          <w:fldChar w:fldCharType="separate"/>
        </w:r>
        <w:r w:rsidR="00CB0071">
          <w:rPr>
            <w:noProof/>
            <w:webHidden/>
          </w:rPr>
          <w:t>8</w:t>
        </w:r>
        <w:r>
          <w:rPr>
            <w:noProof/>
            <w:webHidden/>
          </w:rPr>
          <w:fldChar w:fldCharType="end"/>
        </w:r>
      </w:hyperlink>
    </w:p>
    <w:p w:rsidR="00CB0071" w:rsidRDefault="0063345B">
      <w:pPr>
        <w:pStyle w:val="TOC2"/>
        <w:tabs>
          <w:tab w:val="right" w:leader="dot" w:pos="9350"/>
        </w:tabs>
        <w:rPr>
          <w:rFonts w:eastAsiaTheme="minorEastAsia"/>
          <w:noProof/>
          <w:lang w:eastAsia="zh-CN"/>
        </w:rPr>
      </w:pPr>
      <w:hyperlink w:anchor="_Toc232932961" w:history="1">
        <w:r w:rsidR="00CB0071" w:rsidRPr="008E53D8">
          <w:rPr>
            <w:rStyle w:val="Hyperlink"/>
            <w:noProof/>
          </w:rPr>
          <w:t>Performing Reliable Backups over the Network</w:t>
        </w:r>
        <w:r w:rsidR="00CB0071">
          <w:rPr>
            <w:noProof/>
            <w:webHidden/>
          </w:rPr>
          <w:tab/>
        </w:r>
        <w:r>
          <w:rPr>
            <w:noProof/>
            <w:webHidden/>
          </w:rPr>
          <w:fldChar w:fldCharType="begin"/>
        </w:r>
        <w:r w:rsidR="00CB0071">
          <w:rPr>
            <w:noProof/>
            <w:webHidden/>
          </w:rPr>
          <w:instrText xml:space="preserve"> PAGEREF _Toc232932961 \h </w:instrText>
        </w:r>
        <w:r>
          <w:rPr>
            <w:noProof/>
            <w:webHidden/>
          </w:rPr>
        </w:r>
        <w:r>
          <w:rPr>
            <w:noProof/>
            <w:webHidden/>
          </w:rPr>
          <w:fldChar w:fldCharType="separate"/>
        </w:r>
        <w:r w:rsidR="00CB0071">
          <w:rPr>
            <w:noProof/>
            <w:webHidden/>
          </w:rPr>
          <w:t>8</w:t>
        </w:r>
        <w:r>
          <w:rPr>
            <w:noProof/>
            <w:webHidden/>
          </w:rPr>
          <w:fldChar w:fldCharType="end"/>
        </w:r>
      </w:hyperlink>
    </w:p>
    <w:p w:rsidR="00CB0071" w:rsidRDefault="0063345B">
      <w:pPr>
        <w:pStyle w:val="TOC3"/>
        <w:tabs>
          <w:tab w:val="right" w:leader="dot" w:pos="9350"/>
        </w:tabs>
        <w:rPr>
          <w:rFonts w:eastAsiaTheme="minorEastAsia"/>
          <w:noProof/>
          <w:lang w:eastAsia="zh-CN"/>
        </w:rPr>
      </w:pPr>
      <w:hyperlink w:anchor="_Toc232932962" w:history="1">
        <w:r w:rsidR="00CB0071" w:rsidRPr="008E53D8">
          <w:rPr>
            <w:rStyle w:val="Hyperlink"/>
            <w:noProof/>
          </w:rPr>
          <w:t>Handling File Storage Corruption on the Backup Files</w:t>
        </w:r>
        <w:r w:rsidR="00CB0071">
          <w:rPr>
            <w:noProof/>
            <w:webHidden/>
          </w:rPr>
          <w:tab/>
        </w:r>
        <w:r>
          <w:rPr>
            <w:noProof/>
            <w:webHidden/>
          </w:rPr>
          <w:fldChar w:fldCharType="begin"/>
        </w:r>
        <w:r w:rsidR="00CB0071">
          <w:rPr>
            <w:noProof/>
            <w:webHidden/>
          </w:rPr>
          <w:instrText xml:space="preserve"> PAGEREF _Toc232932962 \h </w:instrText>
        </w:r>
        <w:r>
          <w:rPr>
            <w:noProof/>
            <w:webHidden/>
          </w:rPr>
        </w:r>
        <w:r>
          <w:rPr>
            <w:noProof/>
            <w:webHidden/>
          </w:rPr>
          <w:fldChar w:fldCharType="separate"/>
        </w:r>
        <w:r w:rsidR="00CB0071">
          <w:rPr>
            <w:noProof/>
            <w:webHidden/>
          </w:rPr>
          <w:t>8</w:t>
        </w:r>
        <w:r>
          <w:rPr>
            <w:noProof/>
            <w:webHidden/>
          </w:rPr>
          <w:fldChar w:fldCharType="end"/>
        </w:r>
      </w:hyperlink>
    </w:p>
    <w:p w:rsidR="00CB0071" w:rsidRDefault="0063345B">
      <w:pPr>
        <w:pStyle w:val="TOC3"/>
        <w:tabs>
          <w:tab w:val="right" w:leader="dot" w:pos="9350"/>
        </w:tabs>
        <w:rPr>
          <w:rFonts w:eastAsiaTheme="minorEastAsia"/>
          <w:noProof/>
          <w:lang w:eastAsia="zh-CN"/>
        </w:rPr>
      </w:pPr>
      <w:hyperlink w:anchor="_Toc232932963" w:history="1">
        <w:r w:rsidR="00CB0071" w:rsidRPr="008E53D8">
          <w:rPr>
            <w:rStyle w:val="Hyperlink"/>
            <w:noProof/>
          </w:rPr>
          <w:t>Handing Database Server Failure During Backup</w:t>
        </w:r>
        <w:r w:rsidR="00CB0071">
          <w:rPr>
            <w:noProof/>
            <w:webHidden/>
          </w:rPr>
          <w:tab/>
        </w:r>
        <w:r>
          <w:rPr>
            <w:noProof/>
            <w:webHidden/>
          </w:rPr>
          <w:fldChar w:fldCharType="begin"/>
        </w:r>
        <w:r w:rsidR="00CB0071">
          <w:rPr>
            <w:noProof/>
            <w:webHidden/>
          </w:rPr>
          <w:instrText xml:space="preserve"> PAGEREF _Toc232932963 \h </w:instrText>
        </w:r>
        <w:r>
          <w:rPr>
            <w:noProof/>
            <w:webHidden/>
          </w:rPr>
        </w:r>
        <w:r>
          <w:rPr>
            <w:noProof/>
            <w:webHidden/>
          </w:rPr>
          <w:fldChar w:fldCharType="separate"/>
        </w:r>
        <w:r w:rsidR="00CB0071">
          <w:rPr>
            <w:noProof/>
            <w:webHidden/>
          </w:rPr>
          <w:t>9</w:t>
        </w:r>
        <w:r>
          <w:rPr>
            <w:noProof/>
            <w:webHidden/>
          </w:rPr>
          <w:fldChar w:fldCharType="end"/>
        </w:r>
      </w:hyperlink>
    </w:p>
    <w:p w:rsidR="00CB0071" w:rsidRDefault="0063345B">
      <w:pPr>
        <w:pStyle w:val="TOC3"/>
        <w:tabs>
          <w:tab w:val="right" w:leader="dot" w:pos="9350"/>
        </w:tabs>
        <w:rPr>
          <w:rFonts w:eastAsiaTheme="minorEastAsia"/>
          <w:noProof/>
          <w:lang w:eastAsia="zh-CN"/>
        </w:rPr>
      </w:pPr>
      <w:hyperlink w:anchor="_Toc232932964" w:history="1">
        <w:r w:rsidR="00CB0071" w:rsidRPr="008E53D8">
          <w:rPr>
            <w:rStyle w:val="Hyperlink"/>
            <w:noProof/>
          </w:rPr>
          <w:t>Handling Backup Server Failure</w:t>
        </w:r>
        <w:r w:rsidR="00CB0071">
          <w:rPr>
            <w:noProof/>
            <w:webHidden/>
          </w:rPr>
          <w:tab/>
        </w:r>
        <w:r>
          <w:rPr>
            <w:noProof/>
            <w:webHidden/>
          </w:rPr>
          <w:fldChar w:fldCharType="begin"/>
        </w:r>
        <w:r w:rsidR="00CB0071">
          <w:rPr>
            <w:noProof/>
            <w:webHidden/>
          </w:rPr>
          <w:instrText xml:space="preserve"> PAGEREF _Toc232932964 \h </w:instrText>
        </w:r>
        <w:r>
          <w:rPr>
            <w:noProof/>
            <w:webHidden/>
          </w:rPr>
        </w:r>
        <w:r>
          <w:rPr>
            <w:noProof/>
            <w:webHidden/>
          </w:rPr>
          <w:fldChar w:fldCharType="separate"/>
        </w:r>
        <w:r w:rsidR="00CB0071">
          <w:rPr>
            <w:noProof/>
            <w:webHidden/>
          </w:rPr>
          <w:t>10</w:t>
        </w:r>
        <w:r>
          <w:rPr>
            <w:noProof/>
            <w:webHidden/>
          </w:rPr>
          <w:fldChar w:fldCharType="end"/>
        </w:r>
      </w:hyperlink>
    </w:p>
    <w:p w:rsidR="00CB0071" w:rsidRDefault="0063345B">
      <w:pPr>
        <w:pStyle w:val="TOC2"/>
        <w:tabs>
          <w:tab w:val="right" w:leader="dot" w:pos="9350"/>
        </w:tabs>
        <w:rPr>
          <w:rFonts w:eastAsiaTheme="minorEastAsia"/>
          <w:noProof/>
          <w:lang w:eastAsia="zh-CN"/>
        </w:rPr>
      </w:pPr>
      <w:hyperlink w:anchor="_Toc232932965" w:history="1">
        <w:r w:rsidR="00CB0071" w:rsidRPr="008E53D8">
          <w:rPr>
            <w:rStyle w:val="Hyperlink"/>
            <w:noProof/>
          </w:rPr>
          <w:t>Making Sure the Backup Is Valid</w:t>
        </w:r>
        <w:r w:rsidR="00CB0071">
          <w:rPr>
            <w:noProof/>
            <w:webHidden/>
          </w:rPr>
          <w:tab/>
        </w:r>
        <w:r>
          <w:rPr>
            <w:noProof/>
            <w:webHidden/>
          </w:rPr>
          <w:fldChar w:fldCharType="begin"/>
        </w:r>
        <w:r w:rsidR="00CB0071">
          <w:rPr>
            <w:noProof/>
            <w:webHidden/>
          </w:rPr>
          <w:instrText xml:space="preserve"> PAGEREF _Toc232932965 \h </w:instrText>
        </w:r>
        <w:r>
          <w:rPr>
            <w:noProof/>
            <w:webHidden/>
          </w:rPr>
        </w:r>
        <w:r>
          <w:rPr>
            <w:noProof/>
            <w:webHidden/>
          </w:rPr>
          <w:fldChar w:fldCharType="separate"/>
        </w:r>
        <w:r w:rsidR="00CB0071">
          <w:rPr>
            <w:noProof/>
            <w:webHidden/>
          </w:rPr>
          <w:t>11</w:t>
        </w:r>
        <w:r>
          <w:rPr>
            <w:noProof/>
            <w:webHidden/>
          </w:rPr>
          <w:fldChar w:fldCharType="end"/>
        </w:r>
      </w:hyperlink>
    </w:p>
    <w:p w:rsidR="00CB0071" w:rsidRDefault="0063345B">
      <w:pPr>
        <w:pStyle w:val="TOC3"/>
        <w:tabs>
          <w:tab w:val="right" w:leader="dot" w:pos="9350"/>
        </w:tabs>
        <w:rPr>
          <w:rFonts w:eastAsiaTheme="minorEastAsia"/>
          <w:noProof/>
          <w:lang w:eastAsia="zh-CN"/>
        </w:rPr>
      </w:pPr>
      <w:hyperlink w:anchor="_Toc232932966" w:history="1">
        <w:r w:rsidR="00CB0071" w:rsidRPr="008E53D8">
          <w:rPr>
            <w:rStyle w:val="Hyperlink"/>
            <w:noProof/>
          </w:rPr>
          <w:t>Restoring the Database to Test the Backup</w:t>
        </w:r>
        <w:r w:rsidR="00CB0071">
          <w:rPr>
            <w:noProof/>
            <w:webHidden/>
          </w:rPr>
          <w:tab/>
        </w:r>
        <w:r>
          <w:rPr>
            <w:noProof/>
            <w:webHidden/>
          </w:rPr>
          <w:fldChar w:fldCharType="begin"/>
        </w:r>
        <w:r w:rsidR="00CB0071">
          <w:rPr>
            <w:noProof/>
            <w:webHidden/>
          </w:rPr>
          <w:instrText xml:space="preserve"> PAGEREF _Toc232932966 \h </w:instrText>
        </w:r>
        <w:r>
          <w:rPr>
            <w:noProof/>
            <w:webHidden/>
          </w:rPr>
        </w:r>
        <w:r>
          <w:rPr>
            <w:noProof/>
            <w:webHidden/>
          </w:rPr>
          <w:fldChar w:fldCharType="separate"/>
        </w:r>
        <w:r w:rsidR="00CB0071">
          <w:rPr>
            <w:noProof/>
            <w:webHidden/>
          </w:rPr>
          <w:t>11</w:t>
        </w:r>
        <w:r>
          <w:rPr>
            <w:noProof/>
            <w:webHidden/>
          </w:rPr>
          <w:fldChar w:fldCharType="end"/>
        </w:r>
      </w:hyperlink>
    </w:p>
    <w:p w:rsidR="00CB0071" w:rsidRDefault="0063345B">
      <w:pPr>
        <w:pStyle w:val="TOC3"/>
        <w:tabs>
          <w:tab w:val="right" w:leader="dot" w:pos="9350"/>
        </w:tabs>
        <w:rPr>
          <w:rFonts w:eastAsiaTheme="minorEastAsia"/>
          <w:noProof/>
          <w:lang w:eastAsia="zh-CN"/>
        </w:rPr>
      </w:pPr>
      <w:hyperlink w:anchor="_Toc232932967" w:history="1">
        <w:r w:rsidR="00CB0071" w:rsidRPr="008E53D8">
          <w:rPr>
            <w:rStyle w:val="Hyperlink"/>
            <w:noProof/>
          </w:rPr>
          <w:t>Running DBCC CHECKDB</w:t>
        </w:r>
        <w:r w:rsidR="00CB0071">
          <w:rPr>
            <w:noProof/>
            <w:webHidden/>
          </w:rPr>
          <w:tab/>
        </w:r>
        <w:r>
          <w:rPr>
            <w:noProof/>
            <w:webHidden/>
          </w:rPr>
          <w:fldChar w:fldCharType="begin"/>
        </w:r>
        <w:r w:rsidR="00CB0071">
          <w:rPr>
            <w:noProof/>
            <w:webHidden/>
          </w:rPr>
          <w:instrText xml:space="preserve"> PAGEREF _Toc232932967 \h </w:instrText>
        </w:r>
        <w:r>
          <w:rPr>
            <w:noProof/>
            <w:webHidden/>
          </w:rPr>
        </w:r>
        <w:r>
          <w:rPr>
            <w:noProof/>
            <w:webHidden/>
          </w:rPr>
          <w:fldChar w:fldCharType="separate"/>
        </w:r>
        <w:r w:rsidR="00CB0071">
          <w:rPr>
            <w:noProof/>
            <w:webHidden/>
          </w:rPr>
          <w:t>11</w:t>
        </w:r>
        <w:r>
          <w:rPr>
            <w:noProof/>
            <w:webHidden/>
          </w:rPr>
          <w:fldChar w:fldCharType="end"/>
        </w:r>
      </w:hyperlink>
    </w:p>
    <w:p w:rsidR="00CB0071" w:rsidRDefault="0063345B">
      <w:pPr>
        <w:pStyle w:val="TOC3"/>
        <w:tabs>
          <w:tab w:val="right" w:leader="dot" w:pos="9350"/>
        </w:tabs>
        <w:rPr>
          <w:rFonts w:eastAsiaTheme="minorEastAsia"/>
          <w:noProof/>
          <w:lang w:eastAsia="zh-CN"/>
        </w:rPr>
      </w:pPr>
      <w:hyperlink w:anchor="_Toc232932968" w:history="1">
        <w:r w:rsidR="00CB0071" w:rsidRPr="008E53D8">
          <w:rPr>
            <w:rStyle w:val="Hyperlink"/>
            <w:noProof/>
          </w:rPr>
          <w:t>Automate the Process</w:t>
        </w:r>
        <w:r w:rsidR="00CB0071">
          <w:rPr>
            <w:noProof/>
            <w:webHidden/>
          </w:rPr>
          <w:tab/>
        </w:r>
        <w:r>
          <w:rPr>
            <w:noProof/>
            <w:webHidden/>
          </w:rPr>
          <w:fldChar w:fldCharType="begin"/>
        </w:r>
        <w:r w:rsidR="00CB0071">
          <w:rPr>
            <w:noProof/>
            <w:webHidden/>
          </w:rPr>
          <w:instrText xml:space="preserve"> PAGEREF _Toc232932968 \h </w:instrText>
        </w:r>
        <w:r>
          <w:rPr>
            <w:noProof/>
            <w:webHidden/>
          </w:rPr>
        </w:r>
        <w:r>
          <w:rPr>
            <w:noProof/>
            <w:webHidden/>
          </w:rPr>
          <w:fldChar w:fldCharType="separate"/>
        </w:r>
        <w:r w:rsidR="00CB0071">
          <w:rPr>
            <w:noProof/>
            <w:webHidden/>
          </w:rPr>
          <w:t>12</w:t>
        </w:r>
        <w:r>
          <w:rPr>
            <w:noProof/>
            <w:webHidden/>
          </w:rPr>
          <w:fldChar w:fldCharType="end"/>
        </w:r>
      </w:hyperlink>
    </w:p>
    <w:p w:rsidR="00CB0071" w:rsidRDefault="0063345B">
      <w:pPr>
        <w:pStyle w:val="TOC1"/>
        <w:tabs>
          <w:tab w:val="right" w:leader="dot" w:pos="9350"/>
        </w:tabs>
        <w:rPr>
          <w:rFonts w:eastAsiaTheme="minorEastAsia"/>
          <w:noProof/>
          <w:lang w:eastAsia="zh-CN"/>
        </w:rPr>
      </w:pPr>
      <w:hyperlink w:anchor="_Toc232932969" w:history="1">
        <w:r w:rsidR="00CB0071" w:rsidRPr="008E53D8">
          <w:rPr>
            <w:rStyle w:val="Hyperlink"/>
            <w:rFonts w:ascii="Arial" w:hAnsi="Arial" w:cs="Arial"/>
            <w:noProof/>
          </w:rPr>
          <w:t>Implement Fast Backup over the Network</w:t>
        </w:r>
        <w:r w:rsidR="00CB0071">
          <w:rPr>
            <w:noProof/>
            <w:webHidden/>
          </w:rPr>
          <w:tab/>
        </w:r>
        <w:r>
          <w:rPr>
            <w:noProof/>
            <w:webHidden/>
          </w:rPr>
          <w:fldChar w:fldCharType="begin"/>
        </w:r>
        <w:r w:rsidR="00CB0071">
          <w:rPr>
            <w:noProof/>
            <w:webHidden/>
          </w:rPr>
          <w:instrText xml:space="preserve"> PAGEREF _Toc232932969 \h </w:instrText>
        </w:r>
        <w:r>
          <w:rPr>
            <w:noProof/>
            <w:webHidden/>
          </w:rPr>
        </w:r>
        <w:r>
          <w:rPr>
            <w:noProof/>
            <w:webHidden/>
          </w:rPr>
          <w:fldChar w:fldCharType="separate"/>
        </w:r>
        <w:r w:rsidR="00CB0071">
          <w:rPr>
            <w:noProof/>
            <w:webHidden/>
          </w:rPr>
          <w:t>13</w:t>
        </w:r>
        <w:r>
          <w:rPr>
            <w:noProof/>
            <w:webHidden/>
          </w:rPr>
          <w:fldChar w:fldCharType="end"/>
        </w:r>
      </w:hyperlink>
    </w:p>
    <w:p w:rsidR="00CB0071" w:rsidRDefault="0063345B">
      <w:pPr>
        <w:pStyle w:val="TOC2"/>
        <w:tabs>
          <w:tab w:val="right" w:leader="dot" w:pos="9350"/>
        </w:tabs>
        <w:rPr>
          <w:rFonts w:eastAsiaTheme="minorEastAsia"/>
          <w:noProof/>
          <w:lang w:eastAsia="zh-CN"/>
        </w:rPr>
      </w:pPr>
      <w:hyperlink w:anchor="_Toc232932970" w:history="1">
        <w:r w:rsidR="00CB0071" w:rsidRPr="008E53D8">
          <w:rPr>
            <w:rStyle w:val="Hyperlink"/>
            <w:noProof/>
          </w:rPr>
          <w:t>Getting Backup to Perform Faster</w:t>
        </w:r>
        <w:r w:rsidR="00CB0071">
          <w:rPr>
            <w:noProof/>
            <w:webHidden/>
          </w:rPr>
          <w:tab/>
        </w:r>
        <w:r>
          <w:rPr>
            <w:noProof/>
            <w:webHidden/>
          </w:rPr>
          <w:fldChar w:fldCharType="begin"/>
        </w:r>
        <w:r w:rsidR="00CB0071">
          <w:rPr>
            <w:noProof/>
            <w:webHidden/>
          </w:rPr>
          <w:instrText xml:space="preserve"> PAGEREF _Toc232932970 \h </w:instrText>
        </w:r>
        <w:r>
          <w:rPr>
            <w:noProof/>
            <w:webHidden/>
          </w:rPr>
        </w:r>
        <w:r>
          <w:rPr>
            <w:noProof/>
            <w:webHidden/>
          </w:rPr>
          <w:fldChar w:fldCharType="separate"/>
        </w:r>
        <w:r w:rsidR="00CB0071">
          <w:rPr>
            <w:noProof/>
            <w:webHidden/>
          </w:rPr>
          <w:t>13</w:t>
        </w:r>
        <w:r>
          <w:rPr>
            <w:noProof/>
            <w:webHidden/>
          </w:rPr>
          <w:fldChar w:fldCharType="end"/>
        </w:r>
      </w:hyperlink>
    </w:p>
    <w:p w:rsidR="00CB0071" w:rsidRDefault="0063345B">
      <w:pPr>
        <w:pStyle w:val="TOC3"/>
        <w:tabs>
          <w:tab w:val="right" w:leader="dot" w:pos="9350"/>
        </w:tabs>
        <w:rPr>
          <w:rFonts w:eastAsiaTheme="minorEastAsia"/>
          <w:noProof/>
          <w:lang w:eastAsia="zh-CN"/>
        </w:rPr>
      </w:pPr>
      <w:hyperlink w:anchor="_Toc232932971" w:history="1">
        <w:r w:rsidR="00CB0071" w:rsidRPr="008E53D8">
          <w:rPr>
            <w:rStyle w:val="Hyperlink"/>
            <w:noProof/>
          </w:rPr>
          <w:t>Using Multiple Disks and Files in Parallel</w:t>
        </w:r>
        <w:r w:rsidR="00CB0071">
          <w:rPr>
            <w:noProof/>
            <w:webHidden/>
          </w:rPr>
          <w:tab/>
        </w:r>
        <w:r>
          <w:rPr>
            <w:noProof/>
            <w:webHidden/>
          </w:rPr>
          <w:fldChar w:fldCharType="begin"/>
        </w:r>
        <w:r w:rsidR="00CB0071">
          <w:rPr>
            <w:noProof/>
            <w:webHidden/>
          </w:rPr>
          <w:instrText xml:space="preserve"> PAGEREF _Toc232932971 \h </w:instrText>
        </w:r>
        <w:r>
          <w:rPr>
            <w:noProof/>
            <w:webHidden/>
          </w:rPr>
        </w:r>
        <w:r>
          <w:rPr>
            <w:noProof/>
            <w:webHidden/>
          </w:rPr>
          <w:fldChar w:fldCharType="separate"/>
        </w:r>
        <w:r w:rsidR="00CB0071">
          <w:rPr>
            <w:noProof/>
            <w:webHidden/>
          </w:rPr>
          <w:t>14</w:t>
        </w:r>
        <w:r>
          <w:rPr>
            <w:noProof/>
            <w:webHidden/>
          </w:rPr>
          <w:fldChar w:fldCharType="end"/>
        </w:r>
      </w:hyperlink>
    </w:p>
    <w:p w:rsidR="00CB0071" w:rsidRDefault="0063345B">
      <w:pPr>
        <w:pStyle w:val="TOC3"/>
        <w:tabs>
          <w:tab w:val="right" w:leader="dot" w:pos="9350"/>
        </w:tabs>
        <w:rPr>
          <w:rFonts w:eastAsiaTheme="minorEastAsia"/>
          <w:noProof/>
          <w:lang w:eastAsia="zh-CN"/>
        </w:rPr>
      </w:pPr>
      <w:hyperlink w:anchor="_Toc232932972" w:history="1">
        <w:r w:rsidR="00CB0071" w:rsidRPr="008E53D8">
          <w:rPr>
            <w:rStyle w:val="Hyperlink"/>
            <w:noProof/>
          </w:rPr>
          <w:t>Using Multiple NICs</w:t>
        </w:r>
        <w:r w:rsidR="00CB0071">
          <w:rPr>
            <w:noProof/>
            <w:webHidden/>
          </w:rPr>
          <w:tab/>
        </w:r>
        <w:r>
          <w:rPr>
            <w:noProof/>
            <w:webHidden/>
          </w:rPr>
          <w:fldChar w:fldCharType="begin"/>
        </w:r>
        <w:r w:rsidR="00CB0071">
          <w:rPr>
            <w:noProof/>
            <w:webHidden/>
          </w:rPr>
          <w:instrText xml:space="preserve"> PAGEREF _Toc232932972 \h </w:instrText>
        </w:r>
        <w:r>
          <w:rPr>
            <w:noProof/>
            <w:webHidden/>
          </w:rPr>
        </w:r>
        <w:r>
          <w:rPr>
            <w:noProof/>
            <w:webHidden/>
          </w:rPr>
          <w:fldChar w:fldCharType="separate"/>
        </w:r>
        <w:r w:rsidR="00CB0071">
          <w:rPr>
            <w:noProof/>
            <w:webHidden/>
          </w:rPr>
          <w:t>14</w:t>
        </w:r>
        <w:r>
          <w:rPr>
            <w:noProof/>
            <w:webHidden/>
          </w:rPr>
          <w:fldChar w:fldCharType="end"/>
        </w:r>
      </w:hyperlink>
    </w:p>
    <w:p w:rsidR="00CB0071" w:rsidRDefault="0063345B">
      <w:pPr>
        <w:pStyle w:val="TOC3"/>
        <w:tabs>
          <w:tab w:val="right" w:leader="dot" w:pos="9350"/>
        </w:tabs>
        <w:rPr>
          <w:rFonts w:eastAsiaTheme="minorEastAsia"/>
          <w:noProof/>
          <w:lang w:eastAsia="zh-CN"/>
        </w:rPr>
      </w:pPr>
      <w:hyperlink w:anchor="_Toc232932973" w:history="1">
        <w:r w:rsidR="00CB0071" w:rsidRPr="008E53D8">
          <w:rPr>
            <w:rStyle w:val="Hyperlink"/>
            <w:noProof/>
          </w:rPr>
          <w:t>Recommendations for the Total Number of Files to Use</w:t>
        </w:r>
        <w:r w:rsidR="00CB0071">
          <w:rPr>
            <w:noProof/>
            <w:webHidden/>
          </w:rPr>
          <w:tab/>
        </w:r>
        <w:r>
          <w:rPr>
            <w:noProof/>
            <w:webHidden/>
          </w:rPr>
          <w:fldChar w:fldCharType="begin"/>
        </w:r>
        <w:r w:rsidR="00CB0071">
          <w:rPr>
            <w:noProof/>
            <w:webHidden/>
          </w:rPr>
          <w:instrText xml:space="preserve"> PAGEREF _Toc232932973 \h </w:instrText>
        </w:r>
        <w:r>
          <w:rPr>
            <w:noProof/>
            <w:webHidden/>
          </w:rPr>
        </w:r>
        <w:r>
          <w:rPr>
            <w:noProof/>
            <w:webHidden/>
          </w:rPr>
          <w:fldChar w:fldCharType="separate"/>
        </w:r>
        <w:r w:rsidR="00CB0071">
          <w:rPr>
            <w:noProof/>
            <w:webHidden/>
          </w:rPr>
          <w:t>16</w:t>
        </w:r>
        <w:r>
          <w:rPr>
            <w:noProof/>
            <w:webHidden/>
          </w:rPr>
          <w:fldChar w:fldCharType="end"/>
        </w:r>
      </w:hyperlink>
    </w:p>
    <w:p w:rsidR="00CB0071" w:rsidRDefault="0063345B">
      <w:pPr>
        <w:pStyle w:val="TOC2"/>
        <w:tabs>
          <w:tab w:val="right" w:leader="dot" w:pos="9350"/>
        </w:tabs>
        <w:rPr>
          <w:rFonts w:eastAsiaTheme="minorEastAsia"/>
          <w:noProof/>
          <w:lang w:eastAsia="zh-CN"/>
        </w:rPr>
      </w:pPr>
      <w:hyperlink w:anchor="_Toc232932974" w:history="1">
        <w:r w:rsidR="00CB0071" w:rsidRPr="008E53D8">
          <w:rPr>
            <w:rStyle w:val="Hyperlink"/>
            <w:rFonts w:ascii="Arial" w:hAnsi="Arial" w:cs="Arial"/>
            <w:noProof/>
          </w:rPr>
          <w:t>Other Optimizations and Recommendations</w:t>
        </w:r>
        <w:r w:rsidR="00CB0071">
          <w:rPr>
            <w:noProof/>
            <w:webHidden/>
          </w:rPr>
          <w:tab/>
        </w:r>
        <w:r>
          <w:rPr>
            <w:noProof/>
            <w:webHidden/>
          </w:rPr>
          <w:fldChar w:fldCharType="begin"/>
        </w:r>
        <w:r w:rsidR="00CB0071">
          <w:rPr>
            <w:noProof/>
            <w:webHidden/>
          </w:rPr>
          <w:instrText xml:space="preserve"> PAGEREF _Toc232932974 \h </w:instrText>
        </w:r>
        <w:r>
          <w:rPr>
            <w:noProof/>
            <w:webHidden/>
          </w:rPr>
        </w:r>
        <w:r>
          <w:rPr>
            <w:noProof/>
            <w:webHidden/>
          </w:rPr>
          <w:fldChar w:fldCharType="separate"/>
        </w:r>
        <w:r w:rsidR="00CB0071">
          <w:rPr>
            <w:noProof/>
            <w:webHidden/>
          </w:rPr>
          <w:t>17</w:t>
        </w:r>
        <w:r>
          <w:rPr>
            <w:noProof/>
            <w:webHidden/>
          </w:rPr>
          <w:fldChar w:fldCharType="end"/>
        </w:r>
      </w:hyperlink>
    </w:p>
    <w:p w:rsidR="00CB0071" w:rsidRDefault="0063345B">
      <w:pPr>
        <w:pStyle w:val="TOC3"/>
        <w:tabs>
          <w:tab w:val="right" w:leader="dot" w:pos="9350"/>
        </w:tabs>
        <w:rPr>
          <w:rFonts w:eastAsiaTheme="minorEastAsia"/>
          <w:noProof/>
          <w:lang w:eastAsia="zh-CN"/>
        </w:rPr>
      </w:pPr>
      <w:hyperlink w:anchor="_Toc232932975" w:history="1">
        <w:r w:rsidR="00CB0071" w:rsidRPr="008E53D8">
          <w:rPr>
            <w:rStyle w:val="Hyperlink"/>
            <w:noProof/>
          </w:rPr>
          <w:t>Separating the Backup and the Access Network</w:t>
        </w:r>
        <w:r w:rsidR="00CB0071">
          <w:rPr>
            <w:noProof/>
            <w:webHidden/>
          </w:rPr>
          <w:tab/>
        </w:r>
        <w:r>
          <w:rPr>
            <w:noProof/>
            <w:webHidden/>
          </w:rPr>
          <w:fldChar w:fldCharType="begin"/>
        </w:r>
        <w:r w:rsidR="00CB0071">
          <w:rPr>
            <w:noProof/>
            <w:webHidden/>
          </w:rPr>
          <w:instrText xml:space="preserve"> PAGEREF _Toc232932975 \h </w:instrText>
        </w:r>
        <w:r>
          <w:rPr>
            <w:noProof/>
            <w:webHidden/>
          </w:rPr>
        </w:r>
        <w:r>
          <w:rPr>
            <w:noProof/>
            <w:webHidden/>
          </w:rPr>
          <w:fldChar w:fldCharType="separate"/>
        </w:r>
        <w:r w:rsidR="00CB0071">
          <w:rPr>
            <w:noProof/>
            <w:webHidden/>
          </w:rPr>
          <w:t>17</w:t>
        </w:r>
        <w:r>
          <w:rPr>
            <w:noProof/>
            <w:webHidden/>
          </w:rPr>
          <w:fldChar w:fldCharType="end"/>
        </w:r>
      </w:hyperlink>
    </w:p>
    <w:p w:rsidR="00CB0071" w:rsidRDefault="0063345B">
      <w:pPr>
        <w:pStyle w:val="TOC3"/>
        <w:tabs>
          <w:tab w:val="right" w:leader="dot" w:pos="9350"/>
        </w:tabs>
        <w:rPr>
          <w:rFonts w:eastAsiaTheme="minorEastAsia"/>
          <w:noProof/>
          <w:lang w:eastAsia="zh-CN"/>
        </w:rPr>
      </w:pPr>
      <w:hyperlink w:anchor="_Toc232932976" w:history="1">
        <w:r w:rsidR="00CB0071" w:rsidRPr="008E53D8">
          <w:rPr>
            <w:rStyle w:val="Hyperlink"/>
            <w:noProof/>
          </w:rPr>
          <w:t>Jumbo Frames</w:t>
        </w:r>
        <w:r w:rsidR="00CB0071">
          <w:rPr>
            <w:noProof/>
            <w:webHidden/>
          </w:rPr>
          <w:tab/>
        </w:r>
        <w:r>
          <w:rPr>
            <w:noProof/>
            <w:webHidden/>
          </w:rPr>
          <w:fldChar w:fldCharType="begin"/>
        </w:r>
        <w:r w:rsidR="00CB0071">
          <w:rPr>
            <w:noProof/>
            <w:webHidden/>
          </w:rPr>
          <w:instrText xml:space="preserve"> PAGEREF _Toc232932976 \h </w:instrText>
        </w:r>
        <w:r>
          <w:rPr>
            <w:noProof/>
            <w:webHidden/>
          </w:rPr>
        </w:r>
        <w:r>
          <w:rPr>
            <w:noProof/>
            <w:webHidden/>
          </w:rPr>
          <w:fldChar w:fldCharType="separate"/>
        </w:r>
        <w:r w:rsidR="00CB0071">
          <w:rPr>
            <w:noProof/>
            <w:webHidden/>
          </w:rPr>
          <w:t>18</w:t>
        </w:r>
        <w:r>
          <w:rPr>
            <w:noProof/>
            <w:webHidden/>
          </w:rPr>
          <w:fldChar w:fldCharType="end"/>
        </w:r>
      </w:hyperlink>
    </w:p>
    <w:p w:rsidR="00CB0071" w:rsidRDefault="0063345B">
      <w:pPr>
        <w:pStyle w:val="TOC3"/>
        <w:tabs>
          <w:tab w:val="right" w:leader="dot" w:pos="9350"/>
        </w:tabs>
        <w:rPr>
          <w:rFonts w:eastAsiaTheme="minorEastAsia"/>
          <w:noProof/>
          <w:lang w:eastAsia="zh-CN"/>
        </w:rPr>
      </w:pPr>
      <w:hyperlink w:anchor="_Toc232932977" w:history="1">
        <w:r w:rsidR="00CB0071" w:rsidRPr="008E53D8">
          <w:rPr>
            <w:rStyle w:val="Hyperlink"/>
            <w:noProof/>
          </w:rPr>
          <w:t>BLOCKSIZE</w:t>
        </w:r>
        <w:r w:rsidR="00CB0071">
          <w:rPr>
            <w:noProof/>
            <w:webHidden/>
          </w:rPr>
          <w:tab/>
        </w:r>
        <w:r>
          <w:rPr>
            <w:noProof/>
            <w:webHidden/>
          </w:rPr>
          <w:fldChar w:fldCharType="begin"/>
        </w:r>
        <w:r w:rsidR="00CB0071">
          <w:rPr>
            <w:noProof/>
            <w:webHidden/>
          </w:rPr>
          <w:instrText xml:space="preserve"> PAGEREF _Toc232932977 \h </w:instrText>
        </w:r>
        <w:r>
          <w:rPr>
            <w:noProof/>
            <w:webHidden/>
          </w:rPr>
        </w:r>
        <w:r>
          <w:rPr>
            <w:noProof/>
            <w:webHidden/>
          </w:rPr>
          <w:fldChar w:fldCharType="separate"/>
        </w:r>
        <w:r w:rsidR="00CB0071">
          <w:rPr>
            <w:noProof/>
            <w:webHidden/>
          </w:rPr>
          <w:t>18</w:t>
        </w:r>
        <w:r>
          <w:rPr>
            <w:noProof/>
            <w:webHidden/>
          </w:rPr>
          <w:fldChar w:fldCharType="end"/>
        </w:r>
      </w:hyperlink>
    </w:p>
    <w:p w:rsidR="00CB0071" w:rsidRDefault="0063345B">
      <w:pPr>
        <w:pStyle w:val="TOC3"/>
        <w:tabs>
          <w:tab w:val="right" w:leader="dot" w:pos="9350"/>
        </w:tabs>
        <w:rPr>
          <w:rFonts w:eastAsiaTheme="minorEastAsia"/>
          <w:noProof/>
          <w:lang w:eastAsia="zh-CN"/>
        </w:rPr>
      </w:pPr>
      <w:hyperlink w:anchor="_Toc232932978" w:history="1">
        <w:r w:rsidR="00CB0071" w:rsidRPr="008E53D8">
          <w:rPr>
            <w:rStyle w:val="Hyperlink"/>
            <w:noProof/>
          </w:rPr>
          <w:t>BUFFERCOUNT and MAXTRANSFERSIZE</w:t>
        </w:r>
        <w:r w:rsidR="00CB0071">
          <w:rPr>
            <w:noProof/>
            <w:webHidden/>
          </w:rPr>
          <w:tab/>
        </w:r>
        <w:r>
          <w:rPr>
            <w:noProof/>
            <w:webHidden/>
          </w:rPr>
          <w:fldChar w:fldCharType="begin"/>
        </w:r>
        <w:r w:rsidR="00CB0071">
          <w:rPr>
            <w:noProof/>
            <w:webHidden/>
          </w:rPr>
          <w:instrText xml:space="preserve"> PAGEREF _Toc232932978 \h </w:instrText>
        </w:r>
        <w:r>
          <w:rPr>
            <w:noProof/>
            <w:webHidden/>
          </w:rPr>
        </w:r>
        <w:r>
          <w:rPr>
            <w:noProof/>
            <w:webHidden/>
          </w:rPr>
          <w:fldChar w:fldCharType="separate"/>
        </w:r>
        <w:r w:rsidR="00CB0071">
          <w:rPr>
            <w:noProof/>
            <w:webHidden/>
          </w:rPr>
          <w:t>18</w:t>
        </w:r>
        <w:r>
          <w:rPr>
            <w:noProof/>
            <w:webHidden/>
          </w:rPr>
          <w:fldChar w:fldCharType="end"/>
        </w:r>
      </w:hyperlink>
    </w:p>
    <w:p w:rsidR="00CB0071" w:rsidRDefault="0063345B">
      <w:pPr>
        <w:pStyle w:val="TOC3"/>
        <w:tabs>
          <w:tab w:val="right" w:leader="dot" w:pos="9350"/>
        </w:tabs>
        <w:rPr>
          <w:rFonts w:eastAsiaTheme="minorEastAsia"/>
          <w:noProof/>
          <w:lang w:eastAsia="zh-CN"/>
        </w:rPr>
      </w:pPr>
      <w:hyperlink w:anchor="_Toc232932979" w:history="1">
        <w:r w:rsidR="00CB0071" w:rsidRPr="008E53D8">
          <w:rPr>
            <w:rStyle w:val="Hyperlink"/>
            <w:noProof/>
          </w:rPr>
          <w:t>Backup Compression</w:t>
        </w:r>
        <w:r w:rsidR="00CB0071">
          <w:rPr>
            <w:noProof/>
            <w:webHidden/>
          </w:rPr>
          <w:tab/>
        </w:r>
        <w:r>
          <w:rPr>
            <w:noProof/>
            <w:webHidden/>
          </w:rPr>
          <w:fldChar w:fldCharType="begin"/>
        </w:r>
        <w:r w:rsidR="00CB0071">
          <w:rPr>
            <w:noProof/>
            <w:webHidden/>
          </w:rPr>
          <w:instrText xml:space="preserve"> PAGEREF _Toc232932979 \h </w:instrText>
        </w:r>
        <w:r>
          <w:rPr>
            <w:noProof/>
            <w:webHidden/>
          </w:rPr>
        </w:r>
        <w:r>
          <w:rPr>
            <w:noProof/>
            <w:webHidden/>
          </w:rPr>
          <w:fldChar w:fldCharType="separate"/>
        </w:r>
        <w:r w:rsidR="00CB0071">
          <w:rPr>
            <w:noProof/>
            <w:webHidden/>
          </w:rPr>
          <w:t>19</w:t>
        </w:r>
        <w:r>
          <w:rPr>
            <w:noProof/>
            <w:webHidden/>
          </w:rPr>
          <w:fldChar w:fldCharType="end"/>
        </w:r>
      </w:hyperlink>
    </w:p>
    <w:p w:rsidR="00CB0071" w:rsidRDefault="0063345B">
      <w:pPr>
        <w:pStyle w:val="TOC1"/>
        <w:tabs>
          <w:tab w:val="right" w:leader="dot" w:pos="9350"/>
        </w:tabs>
        <w:rPr>
          <w:rFonts w:eastAsiaTheme="minorEastAsia"/>
          <w:noProof/>
          <w:lang w:eastAsia="zh-CN"/>
        </w:rPr>
      </w:pPr>
      <w:hyperlink w:anchor="_Toc232932980" w:history="1">
        <w:r w:rsidR="00CB0071" w:rsidRPr="008E53D8">
          <w:rPr>
            <w:rStyle w:val="Hyperlink"/>
            <w:rFonts w:ascii="Arial" w:hAnsi="Arial" w:cs="Arial"/>
            <w:noProof/>
          </w:rPr>
          <w:t>Hardware Recommendations for the Backup File Servers</w:t>
        </w:r>
        <w:r w:rsidR="00CB0071">
          <w:rPr>
            <w:noProof/>
            <w:webHidden/>
          </w:rPr>
          <w:tab/>
        </w:r>
        <w:r>
          <w:rPr>
            <w:noProof/>
            <w:webHidden/>
          </w:rPr>
          <w:fldChar w:fldCharType="begin"/>
        </w:r>
        <w:r w:rsidR="00CB0071">
          <w:rPr>
            <w:noProof/>
            <w:webHidden/>
          </w:rPr>
          <w:instrText xml:space="preserve"> PAGEREF _Toc232932980 \h </w:instrText>
        </w:r>
        <w:r>
          <w:rPr>
            <w:noProof/>
            <w:webHidden/>
          </w:rPr>
        </w:r>
        <w:r>
          <w:rPr>
            <w:noProof/>
            <w:webHidden/>
          </w:rPr>
          <w:fldChar w:fldCharType="separate"/>
        </w:r>
        <w:r w:rsidR="00CB0071">
          <w:rPr>
            <w:noProof/>
            <w:webHidden/>
          </w:rPr>
          <w:t>20</w:t>
        </w:r>
        <w:r>
          <w:rPr>
            <w:noProof/>
            <w:webHidden/>
          </w:rPr>
          <w:fldChar w:fldCharType="end"/>
        </w:r>
      </w:hyperlink>
    </w:p>
    <w:p w:rsidR="00CB0071" w:rsidRDefault="0063345B">
      <w:pPr>
        <w:pStyle w:val="TOC2"/>
        <w:tabs>
          <w:tab w:val="right" w:leader="dot" w:pos="9350"/>
        </w:tabs>
        <w:rPr>
          <w:rFonts w:eastAsiaTheme="minorEastAsia"/>
          <w:noProof/>
          <w:lang w:eastAsia="zh-CN"/>
        </w:rPr>
      </w:pPr>
      <w:hyperlink w:anchor="_Toc232932981" w:history="1">
        <w:r w:rsidR="00CB0071" w:rsidRPr="008E53D8">
          <w:rPr>
            <w:rStyle w:val="Hyperlink"/>
            <w:rFonts w:ascii="Arial" w:hAnsi="Arial" w:cs="Arial"/>
            <w:noProof/>
          </w:rPr>
          <w:t>Disk Drives</w:t>
        </w:r>
        <w:r w:rsidR="00CB0071">
          <w:rPr>
            <w:noProof/>
            <w:webHidden/>
          </w:rPr>
          <w:tab/>
        </w:r>
        <w:r>
          <w:rPr>
            <w:noProof/>
            <w:webHidden/>
          </w:rPr>
          <w:fldChar w:fldCharType="begin"/>
        </w:r>
        <w:r w:rsidR="00CB0071">
          <w:rPr>
            <w:noProof/>
            <w:webHidden/>
          </w:rPr>
          <w:instrText xml:space="preserve"> PAGEREF _Toc232932981 \h </w:instrText>
        </w:r>
        <w:r>
          <w:rPr>
            <w:noProof/>
            <w:webHidden/>
          </w:rPr>
        </w:r>
        <w:r>
          <w:rPr>
            <w:noProof/>
            <w:webHidden/>
          </w:rPr>
          <w:fldChar w:fldCharType="separate"/>
        </w:r>
        <w:r w:rsidR="00CB0071">
          <w:rPr>
            <w:noProof/>
            <w:webHidden/>
          </w:rPr>
          <w:t>20</w:t>
        </w:r>
        <w:r>
          <w:rPr>
            <w:noProof/>
            <w:webHidden/>
          </w:rPr>
          <w:fldChar w:fldCharType="end"/>
        </w:r>
      </w:hyperlink>
    </w:p>
    <w:p w:rsidR="00CB0071" w:rsidRDefault="0063345B">
      <w:pPr>
        <w:pStyle w:val="TOC2"/>
        <w:tabs>
          <w:tab w:val="right" w:leader="dot" w:pos="9350"/>
        </w:tabs>
        <w:rPr>
          <w:rFonts w:eastAsiaTheme="minorEastAsia"/>
          <w:noProof/>
          <w:lang w:eastAsia="zh-CN"/>
        </w:rPr>
      </w:pPr>
      <w:hyperlink w:anchor="_Toc232932982" w:history="1">
        <w:r w:rsidR="00CB0071" w:rsidRPr="008E53D8">
          <w:rPr>
            <w:rStyle w:val="Hyperlink"/>
            <w:rFonts w:ascii="Arial" w:hAnsi="Arial" w:cs="Arial"/>
            <w:noProof/>
          </w:rPr>
          <w:t>RAID Controller Settings</w:t>
        </w:r>
        <w:r w:rsidR="00CB0071">
          <w:rPr>
            <w:noProof/>
            <w:webHidden/>
          </w:rPr>
          <w:tab/>
        </w:r>
        <w:r>
          <w:rPr>
            <w:noProof/>
            <w:webHidden/>
          </w:rPr>
          <w:fldChar w:fldCharType="begin"/>
        </w:r>
        <w:r w:rsidR="00CB0071">
          <w:rPr>
            <w:noProof/>
            <w:webHidden/>
          </w:rPr>
          <w:instrText xml:space="preserve"> PAGEREF _Toc232932982 \h </w:instrText>
        </w:r>
        <w:r>
          <w:rPr>
            <w:noProof/>
            <w:webHidden/>
          </w:rPr>
        </w:r>
        <w:r>
          <w:rPr>
            <w:noProof/>
            <w:webHidden/>
          </w:rPr>
          <w:fldChar w:fldCharType="separate"/>
        </w:r>
        <w:r w:rsidR="00CB0071">
          <w:rPr>
            <w:noProof/>
            <w:webHidden/>
          </w:rPr>
          <w:t>20</w:t>
        </w:r>
        <w:r>
          <w:rPr>
            <w:noProof/>
            <w:webHidden/>
          </w:rPr>
          <w:fldChar w:fldCharType="end"/>
        </w:r>
      </w:hyperlink>
    </w:p>
    <w:p w:rsidR="00CB0071" w:rsidRDefault="0063345B">
      <w:pPr>
        <w:pStyle w:val="TOC2"/>
        <w:tabs>
          <w:tab w:val="right" w:leader="dot" w:pos="9350"/>
        </w:tabs>
        <w:rPr>
          <w:rFonts w:eastAsiaTheme="minorEastAsia"/>
          <w:noProof/>
          <w:lang w:eastAsia="zh-CN"/>
        </w:rPr>
      </w:pPr>
      <w:hyperlink w:anchor="_Toc232932983" w:history="1">
        <w:r w:rsidR="00CB0071" w:rsidRPr="008E53D8">
          <w:rPr>
            <w:rStyle w:val="Hyperlink"/>
            <w:rFonts w:ascii="Arial" w:hAnsi="Arial" w:cs="Arial"/>
            <w:noProof/>
          </w:rPr>
          <w:t>HBA Settings</w:t>
        </w:r>
        <w:r w:rsidR="00CB0071">
          <w:rPr>
            <w:noProof/>
            <w:webHidden/>
          </w:rPr>
          <w:tab/>
        </w:r>
        <w:r>
          <w:rPr>
            <w:noProof/>
            <w:webHidden/>
          </w:rPr>
          <w:fldChar w:fldCharType="begin"/>
        </w:r>
        <w:r w:rsidR="00CB0071">
          <w:rPr>
            <w:noProof/>
            <w:webHidden/>
          </w:rPr>
          <w:instrText xml:space="preserve"> PAGEREF _Toc232932983 \h </w:instrText>
        </w:r>
        <w:r>
          <w:rPr>
            <w:noProof/>
            <w:webHidden/>
          </w:rPr>
        </w:r>
        <w:r>
          <w:rPr>
            <w:noProof/>
            <w:webHidden/>
          </w:rPr>
          <w:fldChar w:fldCharType="separate"/>
        </w:r>
        <w:r w:rsidR="00CB0071">
          <w:rPr>
            <w:noProof/>
            <w:webHidden/>
          </w:rPr>
          <w:t>20</w:t>
        </w:r>
        <w:r>
          <w:rPr>
            <w:noProof/>
            <w:webHidden/>
          </w:rPr>
          <w:fldChar w:fldCharType="end"/>
        </w:r>
      </w:hyperlink>
    </w:p>
    <w:p w:rsidR="00CB0071" w:rsidRDefault="0063345B">
      <w:pPr>
        <w:pStyle w:val="TOC2"/>
        <w:tabs>
          <w:tab w:val="right" w:leader="dot" w:pos="9350"/>
        </w:tabs>
        <w:rPr>
          <w:rFonts w:eastAsiaTheme="minorEastAsia"/>
          <w:noProof/>
          <w:lang w:eastAsia="zh-CN"/>
        </w:rPr>
      </w:pPr>
      <w:hyperlink w:anchor="_Toc232932984" w:history="1">
        <w:r w:rsidR="00CB0071" w:rsidRPr="008E53D8">
          <w:rPr>
            <w:rStyle w:val="Hyperlink"/>
            <w:rFonts w:ascii="Arial" w:hAnsi="Arial" w:cs="Arial"/>
            <w:noProof/>
          </w:rPr>
          <w:t>Network Interface Cards</w:t>
        </w:r>
        <w:r w:rsidR="00CB0071">
          <w:rPr>
            <w:noProof/>
            <w:webHidden/>
          </w:rPr>
          <w:tab/>
        </w:r>
        <w:r>
          <w:rPr>
            <w:noProof/>
            <w:webHidden/>
          </w:rPr>
          <w:fldChar w:fldCharType="begin"/>
        </w:r>
        <w:r w:rsidR="00CB0071">
          <w:rPr>
            <w:noProof/>
            <w:webHidden/>
          </w:rPr>
          <w:instrText xml:space="preserve"> PAGEREF _Toc232932984 \h </w:instrText>
        </w:r>
        <w:r>
          <w:rPr>
            <w:noProof/>
            <w:webHidden/>
          </w:rPr>
        </w:r>
        <w:r>
          <w:rPr>
            <w:noProof/>
            <w:webHidden/>
          </w:rPr>
          <w:fldChar w:fldCharType="separate"/>
        </w:r>
        <w:r w:rsidR="00CB0071">
          <w:rPr>
            <w:noProof/>
            <w:webHidden/>
          </w:rPr>
          <w:t>20</w:t>
        </w:r>
        <w:r>
          <w:rPr>
            <w:noProof/>
            <w:webHidden/>
          </w:rPr>
          <w:fldChar w:fldCharType="end"/>
        </w:r>
      </w:hyperlink>
    </w:p>
    <w:p w:rsidR="00CB0071" w:rsidRDefault="0063345B">
      <w:pPr>
        <w:pStyle w:val="TOC2"/>
        <w:tabs>
          <w:tab w:val="right" w:leader="dot" w:pos="9350"/>
        </w:tabs>
        <w:rPr>
          <w:rFonts w:eastAsiaTheme="minorEastAsia"/>
          <w:noProof/>
          <w:lang w:eastAsia="zh-CN"/>
        </w:rPr>
      </w:pPr>
      <w:hyperlink w:anchor="_Toc232932985" w:history="1">
        <w:r w:rsidR="00CB0071" w:rsidRPr="008E53D8">
          <w:rPr>
            <w:rStyle w:val="Hyperlink"/>
            <w:rFonts w:ascii="Arial" w:hAnsi="Arial" w:cs="Arial"/>
            <w:noProof/>
          </w:rPr>
          <w:t>NUMA-Based Systems</w:t>
        </w:r>
        <w:r w:rsidR="00CB0071">
          <w:rPr>
            <w:noProof/>
            <w:webHidden/>
          </w:rPr>
          <w:tab/>
        </w:r>
        <w:r>
          <w:rPr>
            <w:noProof/>
            <w:webHidden/>
          </w:rPr>
          <w:fldChar w:fldCharType="begin"/>
        </w:r>
        <w:r w:rsidR="00CB0071">
          <w:rPr>
            <w:noProof/>
            <w:webHidden/>
          </w:rPr>
          <w:instrText xml:space="preserve"> PAGEREF _Toc232932985 \h </w:instrText>
        </w:r>
        <w:r>
          <w:rPr>
            <w:noProof/>
            <w:webHidden/>
          </w:rPr>
        </w:r>
        <w:r>
          <w:rPr>
            <w:noProof/>
            <w:webHidden/>
          </w:rPr>
          <w:fldChar w:fldCharType="separate"/>
        </w:r>
        <w:r w:rsidR="00CB0071">
          <w:rPr>
            <w:noProof/>
            <w:webHidden/>
          </w:rPr>
          <w:t>21</w:t>
        </w:r>
        <w:r>
          <w:rPr>
            <w:noProof/>
            <w:webHidden/>
          </w:rPr>
          <w:fldChar w:fldCharType="end"/>
        </w:r>
      </w:hyperlink>
    </w:p>
    <w:p w:rsidR="00CB0071" w:rsidRDefault="0063345B">
      <w:pPr>
        <w:pStyle w:val="TOC1"/>
        <w:tabs>
          <w:tab w:val="right" w:leader="dot" w:pos="9350"/>
        </w:tabs>
        <w:rPr>
          <w:rFonts w:eastAsiaTheme="minorEastAsia"/>
          <w:noProof/>
          <w:lang w:eastAsia="zh-CN"/>
        </w:rPr>
      </w:pPr>
      <w:hyperlink w:anchor="_Toc232932986" w:history="1">
        <w:r w:rsidR="00CB0071" w:rsidRPr="008E53D8">
          <w:rPr>
            <w:rStyle w:val="Hyperlink"/>
            <w:rFonts w:ascii="Arial" w:hAnsi="Arial" w:cs="Arial"/>
            <w:noProof/>
          </w:rPr>
          <w:t>Calculating the Time to Back Up and Restore a Database</w:t>
        </w:r>
        <w:r w:rsidR="00CB0071">
          <w:rPr>
            <w:noProof/>
            <w:webHidden/>
          </w:rPr>
          <w:tab/>
        </w:r>
        <w:r>
          <w:rPr>
            <w:noProof/>
            <w:webHidden/>
          </w:rPr>
          <w:fldChar w:fldCharType="begin"/>
        </w:r>
        <w:r w:rsidR="00CB0071">
          <w:rPr>
            <w:noProof/>
            <w:webHidden/>
          </w:rPr>
          <w:instrText xml:space="preserve"> PAGEREF _Toc232932986 \h </w:instrText>
        </w:r>
        <w:r>
          <w:rPr>
            <w:noProof/>
            <w:webHidden/>
          </w:rPr>
        </w:r>
        <w:r>
          <w:rPr>
            <w:noProof/>
            <w:webHidden/>
          </w:rPr>
          <w:fldChar w:fldCharType="separate"/>
        </w:r>
        <w:r w:rsidR="00CB0071">
          <w:rPr>
            <w:noProof/>
            <w:webHidden/>
          </w:rPr>
          <w:t>21</w:t>
        </w:r>
        <w:r>
          <w:rPr>
            <w:noProof/>
            <w:webHidden/>
          </w:rPr>
          <w:fldChar w:fldCharType="end"/>
        </w:r>
      </w:hyperlink>
    </w:p>
    <w:p w:rsidR="00CB0071" w:rsidRDefault="0063345B">
      <w:pPr>
        <w:pStyle w:val="TOC1"/>
        <w:tabs>
          <w:tab w:val="right" w:leader="dot" w:pos="9350"/>
        </w:tabs>
        <w:rPr>
          <w:rFonts w:eastAsiaTheme="minorEastAsia"/>
          <w:noProof/>
          <w:lang w:eastAsia="zh-CN"/>
        </w:rPr>
      </w:pPr>
      <w:hyperlink w:anchor="_Toc232932987" w:history="1">
        <w:r w:rsidR="00CB0071" w:rsidRPr="008E53D8">
          <w:rPr>
            <w:rStyle w:val="Hyperlink"/>
            <w:rFonts w:ascii="Arial" w:hAnsi="Arial" w:cs="Arial"/>
            <w:noProof/>
          </w:rPr>
          <w:t>Conclusion</w:t>
        </w:r>
        <w:r w:rsidR="00CB0071">
          <w:rPr>
            <w:noProof/>
            <w:webHidden/>
          </w:rPr>
          <w:tab/>
        </w:r>
        <w:r>
          <w:rPr>
            <w:noProof/>
            <w:webHidden/>
          </w:rPr>
          <w:fldChar w:fldCharType="begin"/>
        </w:r>
        <w:r w:rsidR="00CB0071">
          <w:rPr>
            <w:noProof/>
            <w:webHidden/>
          </w:rPr>
          <w:instrText xml:space="preserve"> PAGEREF _Toc232932987 \h </w:instrText>
        </w:r>
        <w:r>
          <w:rPr>
            <w:noProof/>
            <w:webHidden/>
          </w:rPr>
        </w:r>
        <w:r>
          <w:rPr>
            <w:noProof/>
            <w:webHidden/>
          </w:rPr>
          <w:fldChar w:fldCharType="separate"/>
        </w:r>
        <w:r w:rsidR="00CB0071">
          <w:rPr>
            <w:noProof/>
            <w:webHidden/>
          </w:rPr>
          <w:t>23</w:t>
        </w:r>
        <w:r>
          <w:rPr>
            <w:noProof/>
            <w:webHidden/>
          </w:rPr>
          <w:fldChar w:fldCharType="end"/>
        </w:r>
      </w:hyperlink>
    </w:p>
    <w:p w:rsidR="00CB0071" w:rsidRDefault="0063345B">
      <w:pPr>
        <w:pStyle w:val="TOC1"/>
        <w:tabs>
          <w:tab w:val="right" w:leader="dot" w:pos="9350"/>
        </w:tabs>
        <w:rPr>
          <w:rFonts w:eastAsiaTheme="minorEastAsia"/>
          <w:noProof/>
          <w:lang w:eastAsia="zh-CN"/>
        </w:rPr>
      </w:pPr>
      <w:hyperlink w:anchor="_Toc232932988" w:history="1">
        <w:r w:rsidR="00CB0071" w:rsidRPr="008E53D8">
          <w:rPr>
            <w:rStyle w:val="Hyperlink"/>
            <w:rFonts w:ascii="Arial" w:hAnsi="Arial" w:cs="Arial"/>
            <w:noProof/>
          </w:rPr>
          <w:t>Appendix: Hardware Used</w:t>
        </w:r>
        <w:r w:rsidR="00CB0071">
          <w:rPr>
            <w:noProof/>
            <w:webHidden/>
          </w:rPr>
          <w:tab/>
        </w:r>
        <w:r>
          <w:rPr>
            <w:noProof/>
            <w:webHidden/>
          </w:rPr>
          <w:fldChar w:fldCharType="begin"/>
        </w:r>
        <w:r w:rsidR="00CB0071">
          <w:rPr>
            <w:noProof/>
            <w:webHidden/>
          </w:rPr>
          <w:instrText xml:space="preserve"> PAGEREF _Toc232932988 \h </w:instrText>
        </w:r>
        <w:r>
          <w:rPr>
            <w:noProof/>
            <w:webHidden/>
          </w:rPr>
        </w:r>
        <w:r>
          <w:rPr>
            <w:noProof/>
            <w:webHidden/>
          </w:rPr>
          <w:fldChar w:fldCharType="separate"/>
        </w:r>
        <w:r w:rsidR="00CB0071">
          <w:rPr>
            <w:noProof/>
            <w:webHidden/>
          </w:rPr>
          <w:t>24</w:t>
        </w:r>
        <w:r>
          <w:rPr>
            <w:noProof/>
            <w:webHidden/>
          </w:rPr>
          <w:fldChar w:fldCharType="end"/>
        </w:r>
      </w:hyperlink>
    </w:p>
    <w:p w:rsidR="00E82D8A" w:rsidRPr="00674032" w:rsidRDefault="0063345B" w:rsidP="005658F2">
      <w:pPr>
        <w:rPr>
          <w:rFonts w:ascii="Arial" w:hAnsi="Arial" w:cs="Arial"/>
        </w:rPr>
      </w:pPr>
      <w:r w:rsidRPr="00674032">
        <w:rPr>
          <w:rFonts w:ascii="Arial" w:hAnsi="Arial" w:cs="Arial"/>
        </w:rPr>
        <w:fldChar w:fldCharType="end"/>
      </w:r>
    </w:p>
    <w:p w:rsidR="00E82D8A" w:rsidRPr="00674032" w:rsidRDefault="00E82D8A">
      <w:pPr>
        <w:rPr>
          <w:rFonts w:ascii="Arial" w:hAnsi="Arial" w:cs="Arial"/>
        </w:rPr>
      </w:pPr>
      <w:r w:rsidRPr="00674032">
        <w:rPr>
          <w:rFonts w:ascii="Arial" w:hAnsi="Arial" w:cs="Arial"/>
        </w:rPr>
        <w:br w:type="page"/>
      </w:r>
    </w:p>
    <w:p w:rsidR="00E82D8A" w:rsidRPr="00674032" w:rsidRDefault="00E82D8A" w:rsidP="00E82D8A">
      <w:pPr>
        <w:pStyle w:val="Heading1"/>
        <w:rPr>
          <w:rFonts w:ascii="Arial" w:hAnsi="Arial" w:cs="Arial"/>
        </w:rPr>
      </w:pPr>
      <w:bookmarkStart w:id="0" w:name="_Toc232932952"/>
      <w:r w:rsidRPr="00674032">
        <w:rPr>
          <w:rFonts w:ascii="Arial" w:hAnsi="Arial" w:cs="Arial"/>
        </w:rPr>
        <w:lastRenderedPageBreak/>
        <w:t>Introduction</w:t>
      </w:r>
      <w:bookmarkEnd w:id="0"/>
    </w:p>
    <w:p w:rsidR="00E82D8A" w:rsidRPr="00674032" w:rsidRDefault="0063345B" w:rsidP="00E82D8A">
      <w:pPr>
        <w:rPr>
          <w:rFonts w:ascii="Arial" w:hAnsi="Arial" w:cs="Arial"/>
        </w:rPr>
      </w:pPr>
      <w:hyperlink r:id="rId9" w:history="1">
        <w:r w:rsidR="007A7779" w:rsidRPr="00F553D9">
          <w:rPr>
            <w:rStyle w:val="Hyperlink"/>
            <w:rFonts w:ascii="Arial" w:hAnsi="Arial" w:cs="Arial"/>
          </w:rPr>
          <w:t>Backup and restore</w:t>
        </w:r>
      </w:hyperlink>
      <w:r w:rsidR="007A7779">
        <w:rPr>
          <w:rFonts w:ascii="Arial" w:hAnsi="Arial" w:cs="Arial"/>
        </w:rPr>
        <w:t xml:space="preserve"> is like many things in life; you may not appreciate it until you need it for the first time</w:t>
      </w:r>
      <w:r w:rsidR="00E82D8A" w:rsidRPr="00674032">
        <w:rPr>
          <w:rFonts w:ascii="Arial" w:hAnsi="Arial" w:cs="Arial"/>
        </w:rPr>
        <w:t xml:space="preserve">. </w:t>
      </w:r>
      <w:r w:rsidR="007A7779">
        <w:rPr>
          <w:rFonts w:ascii="Arial" w:hAnsi="Arial" w:cs="Arial"/>
        </w:rPr>
        <w:t xml:space="preserve">Over the years we have all seen cases where there was no valid backup when one was needed; it has resulted in companies going out of business, people getting fired, and data being lost. </w:t>
      </w:r>
      <w:r w:rsidR="00F553D9">
        <w:rPr>
          <w:rFonts w:ascii="Arial" w:hAnsi="Arial" w:cs="Arial"/>
        </w:rPr>
        <w:t xml:space="preserve">Companies often have what seem like valid reasons for not </w:t>
      </w:r>
      <w:r w:rsidR="009A28CF">
        <w:rPr>
          <w:rFonts w:ascii="Arial" w:hAnsi="Arial" w:cs="Arial"/>
        </w:rPr>
        <w:t>implementing</w:t>
      </w:r>
      <w:r w:rsidR="00F553D9">
        <w:rPr>
          <w:rFonts w:ascii="Arial" w:hAnsi="Arial" w:cs="Arial"/>
        </w:rPr>
        <w:t xml:space="preserve"> a backup and restore </w:t>
      </w:r>
      <w:r w:rsidR="009A28CF">
        <w:rPr>
          <w:rFonts w:ascii="Arial" w:hAnsi="Arial" w:cs="Arial"/>
        </w:rPr>
        <w:t>plan</w:t>
      </w:r>
      <w:r w:rsidR="00F553D9">
        <w:rPr>
          <w:rFonts w:ascii="Arial" w:hAnsi="Arial" w:cs="Arial"/>
        </w:rPr>
        <w:t xml:space="preserve">. </w:t>
      </w:r>
      <w:r w:rsidR="007A7779">
        <w:rPr>
          <w:rFonts w:ascii="Arial" w:hAnsi="Arial" w:cs="Arial"/>
        </w:rPr>
        <w:t xml:space="preserve">We often hear </w:t>
      </w:r>
      <w:r w:rsidR="00F553D9">
        <w:rPr>
          <w:rFonts w:ascii="Arial" w:hAnsi="Arial" w:cs="Arial"/>
        </w:rPr>
        <w:t>quotes like: “We have a cluster, so we do not need backup” or “We don’t need a restore strategy, because we make backups every day.” What we have learned throughout the years is that you always need a backup</w:t>
      </w:r>
      <w:r w:rsidR="009A28CF">
        <w:rPr>
          <w:rFonts w:ascii="Arial" w:hAnsi="Arial" w:cs="Arial"/>
        </w:rPr>
        <w:t xml:space="preserve"> and restore plan</w:t>
      </w:r>
      <w:r w:rsidR="00F553D9">
        <w:rPr>
          <w:rFonts w:ascii="Arial" w:hAnsi="Arial" w:cs="Arial"/>
        </w:rPr>
        <w:t xml:space="preserve">. </w:t>
      </w:r>
    </w:p>
    <w:p w:rsidR="004446C5" w:rsidRPr="004446C5" w:rsidRDefault="004446C5" w:rsidP="004446C5">
      <w:pPr>
        <w:pStyle w:val="Heading1"/>
        <w:rPr>
          <w:rFonts w:ascii="Arial" w:hAnsi="Arial" w:cs="Arial"/>
        </w:rPr>
      </w:pPr>
      <w:bookmarkStart w:id="1" w:name="_Toc232932953"/>
      <w:r w:rsidRPr="004446C5">
        <w:rPr>
          <w:rFonts w:ascii="Arial" w:hAnsi="Arial" w:cs="Arial"/>
        </w:rPr>
        <w:t>Solution Overview</w:t>
      </w:r>
      <w:bookmarkEnd w:id="1"/>
    </w:p>
    <w:p w:rsidR="00864D80" w:rsidRPr="00674032" w:rsidRDefault="00864D80" w:rsidP="000112B8">
      <w:pPr>
        <w:pStyle w:val="Heading2"/>
      </w:pPr>
      <w:bookmarkStart w:id="2" w:name="_Toc232932954"/>
      <w:r>
        <w:t>Service-Level Agreement</w:t>
      </w:r>
      <w:bookmarkEnd w:id="2"/>
    </w:p>
    <w:p w:rsidR="00864D80" w:rsidRDefault="00864D80" w:rsidP="00864D80">
      <w:pPr>
        <w:rPr>
          <w:rFonts w:ascii="Arial" w:hAnsi="Arial" w:cs="Arial"/>
        </w:rPr>
      </w:pPr>
      <w:r>
        <w:rPr>
          <w:rFonts w:ascii="Arial" w:hAnsi="Arial" w:cs="Arial"/>
        </w:rPr>
        <w:t>The most important step for a successful backup is to establish the required Service-Level Agreement (SLA)</w:t>
      </w:r>
      <w:r w:rsidRPr="00674032">
        <w:rPr>
          <w:rFonts w:ascii="Arial" w:hAnsi="Arial" w:cs="Arial"/>
        </w:rPr>
        <w:t>.</w:t>
      </w:r>
      <w:r>
        <w:rPr>
          <w:rFonts w:ascii="Arial" w:hAnsi="Arial" w:cs="Arial"/>
        </w:rPr>
        <w:t xml:space="preserve"> If you don’t know what your SLA is, you can’t create a backup and restore strategy.</w:t>
      </w:r>
    </w:p>
    <w:p w:rsidR="00864D80" w:rsidRDefault="00864D80" w:rsidP="00864D80">
      <w:pPr>
        <w:rPr>
          <w:rFonts w:ascii="Arial" w:hAnsi="Arial" w:cs="Arial"/>
        </w:rPr>
      </w:pPr>
      <w:r>
        <w:rPr>
          <w:rFonts w:ascii="Arial" w:hAnsi="Arial" w:cs="Arial"/>
        </w:rPr>
        <w:t>The SLA should answer the following questions:</w:t>
      </w:r>
    </w:p>
    <w:p w:rsidR="00864D80" w:rsidRDefault="00864D80" w:rsidP="00864D80">
      <w:pPr>
        <w:numPr>
          <w:ilvl w:val="0"/>
          <w:numId w:val="6"/>
        </w:numPr>
        <w:rPr>
          <w:rFonts w:ascii="Arial" w:hAnsi="Arial" w:cs="Arial"/>
        </w:rPr>
      </w:pPr>
      <w:r>
        <w:rPr>
          <w:rFonts w:ascii="Arial" w:hAnsi="Arial" w:cs="Arial"/>
        </w:rPr>
        <w:t>The size of the database. This includes the current size and expected growth per month or year</w:t>
      </w:r>
      <w:r w:rsidRPr="00674032">
        <w:rPr>
          <w:rFonts w:ascii="Arial" w:hAnsi="Arial" w:cs="Arial"/>
        </w:rPr>
        <w:t>.</w:t>
      </w:r>
    </w:p>
    <w:p w:rsidR="00864D80" w:rsidRDefault="00864D80" w:rsidP="00864D80">
      <w:pPr>
        <w:numPr>
          <w:ilvl w:val="0"/>
          <w:numId w:val="6"/>
        </w:numPr>
        <w:rPr>
          <w:rFonts w:ascii="Arial" w:hAnsi="Arial" w:cs="Arial"/>
        </w:rPr>
      </w:pPr>
      <w:r>
        <w:rPr>
          <w:rFonts w:ascii="Arial" w:hAnsi="Arial" w:cs="Arial"/>
        </w:rPr>
        <w:t>Workload volume. This is how much transaction log is created on average and at peak times.</w:t>
      </w:r>
    </w:p>
    <w:p w:rsidR="005642DD" w:rsidRDefault="005642DD" w:rsidP="00864D80">
      <w:pPr>
        <w:numPr>
          <w:ilvl w:val="0"/>
          <w:numId w:val="6"/>
        </w:numPr>
        <w:rPr>
          <w:rFonts w:ascii="Arial" w:hAnsi="Arial" w:cs="Arial"/>
        </w:rPr>
      </w:pPr>
      <w:r>
        <w:rPr>
          <w:rFonts w:ascii="Arial" w:hAnsi="Arial" w:cs="Arial"/>
        </w:rPr>
        <w:t xml:space="preserve">Time to recover. The time to recover is the maximum amount of time a restore from backup after disastrous failure can take. Do not confuse time to recover with high availability; time to recover addresses the situation in which high availability measures fail and recovery from backup is the only option. </w:t>
      </w:r>
    </w:p>
    <w:p w:rsidR="005642DD" w:rsidRPr="00674032" w:rsidRDefault="00504F9C" w:rsidP="00864D80">
      <w:pPr>
        <w:numPr>
          <w:ilvl w:val="0"/>
          <w:numId w:val="6"/>
        </w:numPr>
        <w:rPr>
          <w:rFonts w:ascii="Arial" w:hAnsi="Arial" w:cs="Arial"/>
        </w:rPr>
      </w:pPr>
      <w:r>
        <w:rPr>
          <w:rFonts w:ascii="Arial" w:hAnsi="Arial" w:cs="Arial"/>
        </w:rPr>
        <w:t>Worst-case scenario. This is the worst case for this organization’s particular hardware and software configuration. It could be anything from complete data center failure with loss of all data to the failure of a single server.</w:t>
      </w:r>
    </w:p>
    <w:p w:rsidR="00864D80" w:rsidRDefault="001F59D7" w:rsidP="00864D80">
      <w:pPr>
        <w:rPr>
          <w:rFonts w:ascii="Arial" w:hAnsi="Arial" w:cs="Arial"/>
        </w:rPr>
      </w:pPr>
      <w:r>
        <w:rPr>
          <w:rFonts w:ascii="Arial" w:hAnsi="Arial" w:cs="Arial"/>
        </w:rPr>
        <w:t xml:space="preserve">There are many other SLA points that should be agreed on, but they are not relevant here. </w:t>
      </w:r>
    </w:p>
    <w:p w:rsidR="001F59D7" w:rsidRDefault="001F59D7" w:rsidP="00864D80">
      <w:pPr>
        <w:rPr>
          <w:rFonts w:ascii="Arial" w:hAnsi="Arial" w:cs="Arial"/>
        </w:rPr>
      </w:pPr>
      <w:r>
        <w:rPr>
          <w:rFonts w:ascii="Arial" w:hAnsi="Arial" w:cs="Arial"/>
        </w:rPr>
        <w:t>For this case study, the SLA and the requirements were as follows:</w:t>
      </w:r>
    </w:p>
    <w:p w:rsidR="001F59D7" w:rsidRDefault="001F59D7" w:rsidP="001F59D7">
      <w:pPr>
        <w:numPr>
          <w:ilvl w:val="0"/>
          <w:numId w:val="6"/>
        </w:numPr>
        <w:rPr>
          <w:rFonts w:ascii="Arial" w:hAnsi="Arial" w:cs="Arial"/>
        </w:rPr>
      </w:pPr>
      <w:r>
        <w:rPr>
          <w:rFonts w:ascii="Arial" w:hAnsi="Arial" w:cs="Arial"/>
        </w:rPr>
        <w:t>The size of the database. 2 terabytes, expected to grow to 4 terabytes within the lifetime of the solution.</w:t>
      </w:r>
    </w:p>
    <w:p w:rsidR="00FF6083" w:rsidRDefault="00FF6083" w:rsidP="001F59D7">
      <w:pPr>
        <w:numPr>
          <w:ilvl w:val="0"/>
          <w:numId w:val="6"/>
        </w:numPr>
        <w:rPr>
          <w:rFonts w:ascii="Arial" w:hAnsi="Arial" w:cs="Arial"/>
        </w:rPr>
      </w:pPr>
      <w:r>
        <w:rPr>
          <w:rFonts w:ascii="Arial" w:hAnsi="Arial" w:cs="Arial"/>
        </w:rPr>
        <w:t>Workload volume: very high, up to 5 gigabytes (GB) per minute</w:t>
      </w:r>
      <w:r w:rsidR="00CB7E87">
        <w:rPr>
          <w:rFonts w:ascii="Arial" w:hAnsi="Arial" w:cs="Arial"/>
        </w:rPr>
        <w:t xml:space="preserve"> at peak</w:t>
      </w:r>
      <w:r>
        <w:rPr>
          <w:rFonts w:ascii="Arial" w:hAnsi="Arial" w:cs="Arial"/>
        </w:rPr>
        <w:t>, and about 0.5 gigabytes per minute during the time of the backup window.</w:t>
      </w:r>
    </w:p>
    <w:p w:rsidR="00FF6083" w:rsidRDefault="00FF6083" w:rsidP="001F59D7">
      <w:pPr>
        <w:numPr>
          <w:ilvl w:val="0"/>
          <w:numId w:val="6"/>
        </w:numPr>
        <w:rPr>
          <w:rFonts w:ascii="Arial" w:hAnsi="Arial" w:cs="Arial"/>
        </w:rPr>
      </w:pPr>
      <w:r>
        <w:rPr>
          <w:rFonts w:ascii="Arial" w:hAnsi="Arial" w:cs="Arial"/>
        </w:rPr>
        <w:t>Time to recover: four hours.</w:t>
      </w:r>
    </w:p>
    <w:p w:rsidR="00FF6083" w:rsidRDefault="00FF6083" w:rsidP="001F59D7">
      <w:pPr>
        <w:numPr>
          <w:ilvl w:val="0"/>
          <w:numId w:val="6"/>
        </w:numPr>
        <w:rPr>
          <w:rFonts w:ascii="Arial" w:hAnsi="Arial" w:cs="Arial"/>
        </w:rPr>
      </w:pPr>
      <w:r>
        <w:rPr>
          <w:rFonts w:ascii="Arial" w:hAnsi="Arial" w:cs="Arial"/>
        </w:rPr>
        <w:t xml:space="preserve">Worst-case scenario: </w:t>
      </w:r>
      <w:r w:rsidR="00CB7E87">
        <w:rPr>
          <w:rFonts w:ascii="Arial" w:hAnsi="Arial" w:cs="Arial"/>
        </w:rPr>
        <w:t>complete data center failure</w:t>
      </w:r>
      <w:r w:rsidR="00F67532">
        <w:rPr>
          <w:rFonts w:ascii="Arial" w:hAnsi="Arial" w:cs="Arial"/>
        </w:rPr>
        <w:t xml:space="preserve"> and loss of all data </w:t>
      </w:r>
      <w:r w:rsidR="00EA0E6A">
        <w:rPr>
          <w:rFonts w:ascii="Arial" w:hAnsi="Arial" w:cs="Arial"/>
        </w:rPr>
        <w:t>in a data center</w:t>
      </w:r>
    </w:p>
    <w:p w:rsidR="000112B8" w:rsidRDefault="000112B8" w:rsidP="000112B8">
      <w:pPr>
        <w:pStyle w:val="Heading2"/>
      </w:pPr>
      <w:bookmarkStart w:id="3" w:name="_Toc232932955"/>
      <w:r>
        <w:lastRenderedPageBreak/>
        <w:t>Solution Overview</w:t>
      </w:r>
      <w:bookmarkEnd w:id="3"/>
    </w:p>
    <w:p w:rsidR="001F59D7" w:rsidRDefault="00FF6083" w:rsidP="00864D80">
      <w:pPr>
        <w:rPr>
          <w:rFonts w:ascii="Arial" w:hAnsi="Arial" w:cs="Arial"/>
        </w:rPr>
      </w:pPr>
      <w:r>
        <w:rPr>
          <w:rFonts w:ascii="Arial" w:hAnsi="Arial" w:cs="Arial"/>
        </w:rPr>
        <w:t>Out-of-the-box SQL Server backup and restore functionality is straightforward</w:t>
      </w:r>
      <w:r w:rsidR="00AF119C">
        <w:rPr>
          <w:rFonts w:ascii="Arial" w:hAnsi="Arial" w:cs="Arial"/>
        </w:rPr>
        <w:t xml:space="preserve">. </w:t>
      </w:r>
      <w:r>
        <w:rPr>
          <w:rFonts w:ascii="Arial" w:hAnsi="Arial" w:cs="Arial"/>
        </w:rPr>
        <w:t>The real challenge is to design a disaster-proof solution that meets all the business requirements while maintaining high performance.</w:t>
      </w:r>
    </w:p>
    <w:p w:rsidR="004446C5" w:rsidRDefault="004446C5" w:rsidP="00864D80">
      <w:pPr>
        <w:rPr>
          <w:rFonts w:ascii="Arial" w:hAnsi="Arial" w:cs="Arial"/>
        </w:rPr>
      </w:pPr>
      <w:r>
        <w:rPr>
          <w:rFonts w:ascii="Arial" w:hAnsi="Arial" w:cs="Arial"/>
        </w:rPr>
        <w:t>Very large databases (VLDBs) pose special problems when it comes to backup operations, particularly if they support a great deal of activity. For the purposes of disaster recovery, you might want to back up the databases to a different location over the network, which introduces another level of challenges. Imagine a two-terabyte online transactional processing (OLTP) database with heavy workload, high transactional throughput, and demanding availability requirements, it is unfeasible to use the Virtual Backup Device Interface (VDI) API of the Microsoft® SQL Server® database software to perform SAN-based backups. Additionally, imagine that the Service-Level Agreement (SLA) requires full restore in less than four hours (including applying logs). This white paper describes a solution for this very problem impl</w:t>
      </w:r>
      <w:r w:rsidR="000112B8">
        <w:rPr>
          <w:rFonts w:ascii="Arial" w:hAnsi="Arial" w:cs="Arial"/>
        </w:rPr>
        <w:t xml:space="preserve">emented using SQL Server 2008. </w:t>
      </w:r>
    </w:p>
    <w:p w:rsidR="004446C5" w:rsidRPr="00674032" w:rsidRDefault="004446C5" w:rsidP="004446C5">
      <w:pPr>
        <w:rPr>
          <w:rFonts w:ascii="Arial" w:hAnsi="Arial" w:cs="Arial"/>
        </w:rPr>
      </w:pPr>
      <w:r>
        <w:rPr>
          <w:rFonts w:ascii="Arial" w:hAnsi="Arial" w:cs="Arial"/>
        </w:rPr>
        <w:t xml:space="preserve">A complete backup solution includes full backup, potentially differential backups and frequent log backups. In this case study, differential backup actually increases the overall solution duration (from backup to restore), so differential backups are not used. Log backup is integral part of the solution and executed every minute. The setup and configuration of log backup/ shipping/restore is very complex for the large scale highly available deployment, so it will be described in a different paper. </w:t>
      </w:r>
      <w:r w:rsidR="00EA0E6A">
        <w:rPr>
          <w:rFonts w:ascii="Arial" w:hAnsi="Arial" w:cs="Arial"/>
        </w:rPr>
        <w:t xml:space="preserve">This paper focuses on techniques of full backup performance and scalability. </w:t>
      </w:r>
    </w:p>
    <w:p w:rsidR="00782523" w:rsidRDefault="000112B8">
      <w:pPr>
        <w:pStyle w:val="Heading2"/>
      </w:pPr>
      <w:bookmarkStart w:id="4" w:name="_Toc232932956"/>
      <w:r>
        <w:t>How to Use This Document</w:t>
      </w:r>
      <w:bookmarkEnd w:id="4"/>
    </w:p>
    <w:p w:rsidR="000112B8" w:rsidRDefault="000112B8" w:rsidP="000112B8">
      <w:pPr>
        <w:rPr>
          <w:rFonts w:ascii="Arial" w:hAnsi="Arial" w:cs="Arial"/>
        </w:rPr>
      </w:pPr>
      <w:r>
        <w:rPr>
          <w:rFonts w:ascii="Arial" w:hAnsi="Arial" w:cs="Arial"/>
        </w:rPr>
        <w:t>This document gives you an overview of how to make reliable and fast full backups over the network. After it outlines the requirements in the SLA, this white paper shows how the solution was implemented and which options and parameters were chosen for the various settings involved in backup and restore. It also provides tips and considerations that will help you design your own solution.</w:t>
      </w:r>
    </w:p>
    <w:p w:rsidR="000112B8" w:rsidRDefault="000112B8" w:rsidP="000112B8">
      <w:pPr>
        <w:rPr>
          <w:rFonts w:ascii="Arial" w:hAnsi="Arial" w:cs="Arial"/>
        </w:rPr>
      </w:pPr>
      <w:r>
        <w:rPr>
          <w:rFonts w:ascii="Arial" w:hAnsi="Arial" w:cs="Arial"/>
        </w:rPr>
        <w:t>This document is meant to provide a practical case study of how to efficiently use the backup and restore features in SQL Server 2008 for full backups (most of the features are available in SQL Server 005 as well, but all sample scripts use SQL Server 2008 syntax and capabilities). The same principles apply for copy-only, differential, and transaction log backups, but samples and details for these are outside the scope of this white paper.</w:t>
      </w:r>
    </w:p>
    <w:p w:rsidR="000112B8" w:rsidRDefault="000112B8" w:rsidP="000112B8">
      <w:pPr>
        <w:rPr>
          <w:rFonts w:ascii="Arial" w:hAnsi="Arial" w:cs="Arial"/>
        </w:rPr>
      </w:pPr>
      <w:r w:rsidRPr="00850EBA">
        <w:rPr>
          <w:rFonts w:ascii="Arial" w:hAnsi="Arial" w:cs="Arial"/>
        </w:rPr>
        <w:t>This document does not provide you with a backup or restore plan; it shows you how to perform a reliable backup that you can use for data recovery later. Because how often you back up your data depends on your business, the question of data backup frequency is not covered here.</w:t>
      </w:r>
      <w:r w:rsidRPr="004446C5">
        <w:rPr>
          <w:rFonts w:ascii="Arial" w:hAnsi="Arial" w:cs="Arial"/>
        </w:rPr>
        <w:t xml:space="preserve"> </w:t>
      </w:r>
    </w:p>
    <w:p w:rsidR="004446C5" w:rsidRPr="00674032" w:rsidRDefault="004446C5" w:rsidP="00864D80">
      <w:pPr>
        <w:rPr>
          <w:rFonts w:ascii="Arial" w:hAnsi="Arial" w:cs="Arial"/>
        </w:rPr>
      </w:pPr>
    </w:p>
    <w:p w:rsidR="00E37BCA" w:rsidRPr="00674032" w:rsidRDefault="00E37BCA" w:rsidP="00E37BCA">
      <w:pPr>
        <w:pStyle w:val="Heading1"/>
        <w:rPr>
          <w:rFonts w:ascii="Arial" w:hAnsi="Arial" w:cs="Arial"/>
        </w:rPr>
      </w:pPr>
      <w:bookmarkStart w:id="5" w:name="_Toc232932957"/>
      <w:r>
        <w:rPr>
          <w:rFonts w:ascii="Arial" w:hAnsi="Arial" w:cs="Arial"/>
        </w:rPr>
        <w:t>Implement a Reliable Backup over the Network</w:t>
      </w:r>
      <w:bookmarkEnd w:id="5"/>
    </w:p>
    <w:p w:rsidR="00E2708A" w:rsidRDefault="00E2708A" w:rsidP="00E37BCA">
      <w:pPr>
        <w:rPr>
          <w:ins w:id="6" w:author="lingzhuz" w:date="2009-06-16T15:33:00Z"/>
          <w:rFonts w:ascii="Arial" w:hAnsi="Arial" w:cs="Arial"/>
        </w:rPr>
      </w:pPr>
    </w:p>
    <w:p w:rsidR="00E37BCA" w:rsidRPr="00674032" w:rsidRDefault="00E37BCA" w:rsidP="00E37BCA">
      <w:pPr>
        <w:rPr>
          <w:rFonts w:ascii="Arial" w:hAnsi="Arial" w:cs="Arial"/>
        </w:rPr>
      </w:pPr>
      <w:r>
        <w:rPr>
          <w:rFonts w:ascii="Arial" w:hAnsi="Arial" w:cs="Arial"/>
        </w:rPr>
        <w:lastRenderedPageBreak/>
        <w:t>First and foremost, the solution needs to be reliable</w:t>
      </w:r>
      <w:r w:rsidR="00E2708A">
        <w:rPr>
          <w:rFonts w:ascii="Arial" w:hAnsi="Arial" w:cs="Arial"/>
        </w:rPr>
        <w:t>, A reliable backup implies the backup can be successfully restored and pass application integrity check.</w:t>
      </w:r>
    </w:p>
    <w:p w:rsidR="00E37BCA" w:rsidRPr="00674032" w:rsidRDefault="00E37BCA" w:rsidP="00E37BCA">
      <w:pPr>
        <w:pStyle w:val="Heading2"/>
        <w:rPr>
          <w:rFonts w:ascii="Arial" w:hAnsi="Arial" w:cs="Arial"/>
        </w:rPr>
      </w:pPr>
      <w:bookmarkStart w:id="7" w:name="_Toc232932958"/>
      <w:r>
        <w:rPr>
          <w:rFonts w:ascii="Arial" w:hAnsi="Arial" w:cs="Arial"/>
        </w:rPr>
        <w:t>When Is a Backup Valid?</w:t>
      </w:r>
      <w:bookmarkEnd w:id="7"/>
    </w:p>
    <w:p w:rsidR="00E37BCA" w:rsidRPr="00674032" w:rsidRDefault="00112EDC" w:rsidP="00E37BCA">
      <w:pPr>
        <w:rPr>
          <w:rFonts w:ascii="Arial" w:hAnsi="Arial" w:cs="Arial"/>
        </w:rPr>
      </w:pPr>
      <w:r>
        <w:rPr>
          <w:rFonts w:ascii="Arial" w:hAnsi="Arial" w:cs="Arial"/>
        </w:rPr>
        <w:t>This is one of the questions where if you ask ten different people you will get eleven different answers. In this case, we defined a valid backup as one that meets the following criteria:</w:t>
      </w:r>
    </w:p>
    <w:p w:rsidR="00112EDC" w:rsidRDefault="00112EDC" w:rsidP="00112EDC">
      <w:pPr>
        <w:numPr>
          <w:ilvl w:val="0"/>
          <w:numId w:val="6"/>
        </w:numPr>
        <w:rPr>
          <w:rFonts w:ascii="Arial" w:hAnsi="Arial" w:cs="Arial"/>
        </w:rPr>
      </w:pPr>
      <w:r>
        <w:rPr>
          <w:rFonts w:ascii="Arial" w:hAnsi="Arial" w:cs="Arial"/>
        </w:rPr>
        <w:t>It must exist in a remote location, such as a remote data center</w:t>
      </w:r>
      <w:r w:rsidRPr="00674032">
        <w:rPr>
          <w:rFonts w:ascii="Arial" w:hAnsi="Arial" w:cs="Arial"/>
        </w:rPr>
        <w:t>.</w:t>
      </w:r>
    </w:p>
    <w:p w:rsidR="00112EDC" w:rsidRDefault="00112EDC" w:rsidP="00112EDC">
      <w:pPr>
        <w:numPr>
          <w:ilvl w:val="0"/>
          <w:numId w:val="6"/>
        </w:numPr>
        <w:rPr>
          <w:rFonts w:ascii="Arial" w:hAnsi="Arial" w:cs="Arial"/>
        </w:rPr>
      </w:pPr>
      <w:r>
        <w:rPr>
          <w:rFonts w:ascii="Arial" w:hAnsi="Arial" w:cs="Arial"/>
        </w:rPr>
        <w:t>It must be successfully restored.</w:t>
      </w:r>
    </w:p>
    <w:p w:rsidR="00112EDC" w:rsidRDefault="00112EDC" w:rsidP="00112EDC">
      <w:pPr>
        <w:numPr>
          <w:ilvl w:val="0"/>
          <w:numId w:val="6"/>
        </w:numPr>
        <w:rPr>
          <w:rFonts w:ascii="Arial" w:hAnsi="Arial" w:cs="Arial"/>
        </w:rPr>
      </w:pPr>
      <w:r>
        <w:rPr>
          <w:rFonts w:ascii="Arial" w:hAnsi="Arial" w:cs="Arial"/>
        </w:rPr>
        <w:t>The restored database must show no errors when DBCC CHECK</w:t>
      </w:r>
      <w:r w:rsidR="00D62767">
        <w:rPr>
          <w:rFonts w:ascii="Arial" w:hAnsi="Arial" w:cs="Arial"/>
        </w:rPr>
        <w:t>DB</w:t>
      </w:r>
      <w:r>
        <w:rPr>
          <w:rFonts w:ascii="Arial" w:hAnsi="Arial" w:cs="Arial"/>
        </w:rPr>
        <w:t xml:space="preserve"> is run.</w:t>
      </w:r>
    </w:p>
    <w:p w:rsidR="00112EDC" w:rsidRDefault="00112EDC" w:rsidP="00112EDC">
      <w:pPr>
        <w:ind w:left="360"/>
        <w:rPr>
          <w:rFonts w:ascii="Arial" w:hAnsi="Arial" w:cs="Arial"/>
        </w:rPr>
      </w:pPr>
      <w:r>
        <w:rPr>
          <w:rFonts w:ascii="Arial" w:hAnsi="Arial" w:cs="Arial"/>
        </w:rPr>
        <w:t>So basically a complete backup cycle consists of the following steps:</w:t>
      </w:r>
    </w:p>
    <w:p w:rsidR="00112EDC" w:rsidRPr="00674032" w:rsidRDefault="00112EDC" w:rsidP="00112EDC">
      <w:pPr>
        <w:pStyle w:val="ListParagraph"/>
        <w:numPr>
          <w:ilvl w:val="0"/>
          <w:numId w:val="16"/>
        </w:numPr>
        <w:rPr>
          <w:rFonts w:ascii="Arial" w:hAnsi="Arial" w:cs="Arial"/>
        </w:rPr>
      </w:pPr>
      <w:r>
        <w:rPr>
          <w:rFonts w:ascii="Arial" w:hAnsi="Arial" w:cs="Arial"/>
        </w:rPr>
        <w:t>Back up the database</w:t>
      </w:r>
      <w:r w:rsidRPr="00674032">
        <w:rPr>
          <w:rFonts w:ascii="Arial" w:hAnsi="Arial" w:cs="Arial"/>
        </w:rPr>
        <w:t>.</w:t>
      </w:r>
    </w:p>
    <w:p w:rsidR="00112EDC" w:rsidRDefault="00112EDC" w:rsidP="00112EDC">
      <w:pPr>
        <w:pStyle w:val="ListParagraph"/>
        <w:numPr>
          <w:ilvl w:val="0"/>
          <w:numId w:val="16"/>
        </w:numPr>
        <w:rPr>
          <w:rFonts w:ascii="Arial" w:hAnsi="Arial" w:cs="Arial"/>
        </w:rPr>
      </w:pPr>
      <w:r>
        <w:rPr>
          <w:rFonts w:ascii="Arial" w:hAnsi="Arial" w:cs="Arial"/>
        </w:rPr>
        <w:t xml:space="preserve">Copy the files to a remote location for storage. The storage could be a file server, a tape device, or both. (This step can be combined with the first one by directly backing up over the network.) </w:t>
      </w:r>
    </w:p>
    <w:p w:rsidR="00112EDC" w:rsidRDefault="004D50B7" w:rsidP="00112EDC">
      <w:pPr>
        <w:pStyle w:val="ListParagraph"/>
        <w:numPr>
          <w:ilvl w:val="0"/>
          <w:numId w:val="16"/>
        </w:numPr>
        <w:rPr>
          <w:rFonts w:ascii="Arial" w:hAnsi="Arial" w:cs="Arial"/>
        </w:rPr>
      </w:pPr>
      <w:r>
        <w:rPr>
          <w:rFonts w:ascii="Arial" w:hAnsi="Arial" w:cs="Arial"/>
        </w:rPr>
        <w:t>Restore the database from the remote location.</w:t>
      </w:r>
    </w:p>
    <w:p w:rsidR="004D50B7" w:rsidRDefault="004D50B7" w:rsidP="00112EDC">
      <w:pPr>
        <w:pStyle w:val="ListParagraph"/>
        <w:numPr>
          <w:ilvl w:val="0"/>
          <w:numId w:val="16"/>
        </w:numPr>
        <w:rPr>
          <w:rFonts w:ascii="Arial" w:hAnsi="Arial" w:cs="Arial"/>
        </w:rPr>
      </w:pPr>
      <w:r>
        <w:rPr>
          <w:rFonts w:ascii="Arial" w:hAnsi="Arial" w:cs="Arial"/>
        </w:rPr>
        <w:t>Run DBCC CHECKDB.</w:t>
      </w:r>
    </w:p>
    <w:p w:rsidR="004D50B7" w:rsidRDefault="004D50B7" w:rsidP="00112EDC">
      <w:pPr>
        <w:pStyle w:val="ListParagraph"/>
        <w:numPr>
          <w:ilvl w:val="0"/>
          <w:numId w:val="16"/>
        </w:numPr>
        <w:rPr>
          <w:rFonts w:ascii="Arial" w:hAnsi="Arial" w:cs="Arial"/>
        </w:rPr>
      </w:pPr>
      <w:r>
        <w:rPr>
          <w:rFonts w:ascii="Arial" w:hAnsi="Arial" w:cs="Arial"/>
        </w:rPr>
        <w:t>Run sanity checks on your data to make sure it’s valid. This step is optional, but we recommend it</w:t>
      </w:r>
      <w:r w:rsidR="00DB364E">
        <w:rPr>
          <w:rFonts w:ascii="Arial" w:hAnsi="Arial" w:cs="Arial"/>
        </w:rPr>
        <w:t>. Basic application sanity check includes ETL data from restored database to data warehouse environment, then run a predefined set of reports to verify data integrity.</w:t>
      </w:r>
    </w:p>
    <w:p w:rsidR="004D50B7" w:rsidRPr="004D50B7" w:rsidRDefault="004D50B7" w:rsidP="004D50B7">
      <w:pPr>
        <w:ind w:left="360"/>
        <w:rPr>
          <w:rFonts w:ascii="Arial" w:hAnsi="Arial" w:cs="Arial"/>
          <w:b/>
        </w:rPr>
      </w:pPr>
      <w:r w:rsidRPr="004D50B7">
        <w:rPr>
          <w:rFonts w:ascii="Arial" w:hAnsi="Arial" w:cs="Arial"/>
          <w:b/>
        </w:rPr>
        <w:t xml:space="preserve">Note: </w:t>
      </w:r>
      <w:r w:rsidRPr="004D50B7">
        <w:rPr>
          <w:rFonts w:ascii="Arial" w:hAnsi="Arial" w:cs="Arial"/>
        </w:rPr>
        <w:t>Not</w:t>
      </w:r>
      <w:r>
        <w:rPr>
          <w:rFonts w:ascii="Arial" w:hAnsi="Arial" w:cs="Arial"/>
        </w:rPr>
        <w:t xml:space="preserve"> all companies have a remote data center; if remote restoration is not possible, at least store the backups in a different room from the original data. Never store the backups on the same rack, server, or disk as the original data.</w:t>
      </w:r>
    </w:p>
    <w:p w:rsidR="00782523" w:rsidRDefault="00880730">
      <w:pPr>
        <w:pStyle w:val="Heading3"/>
      </w:pPr>
      <w:bookmarkStart w:id="8" w:name="_Toc232932959"/>
      <w:r>
        <w:t>Basic Options with the Built-in Backup and Restore Features</w:t>
      </w:r>
      <w:bookmarkEnd w:id="8"/>
    </w:p>
    <w:p w:rsidR="00B25AA1" w:rsidRPr="00674032" w:rsidRDefault="002C742D" w:rsidP="00B25AA1">
      <w:pPr>
        <w:rPr>
          <w:rFonts w:ascii="Arial" w:hAnsi="Arial" w:cs="Arial"/>
        </w:rPr>
      </w:pPr>
      <w:r>
        <w:rPr>
          <w:rFonts w:ascii="Arial" w:hAnsi="Arial" w:cs="Arial"/>
        </w:rPr>
        <w:t>W</w:t>
      </w:r>
      <w:r w:rsidR="00880730">
        <w:rPr>
          <w:rFonts w:ascii="Arial" w:hAnsi="Arial" w:cs="Arial"/>
        </w:rPr>
        <w:t xml:space="preserve">ith the built-in backup and </w:t>
      </w:r>
      <w:r>
        <w:rPr>
          <w:rFonts w:ascii="Arial" w:hAnsi="Arial" w:cs="Arial"/>
        </w:rPr>
        <w:t>restore commands in SQL Server 2008, you have the following options:</w:t>
      </w:r>
    </w:p>
    <w:p w:rsidR="002C742D" w:rsidRDefault="002C742D" w:rsidP="002C742D">
      <w:pPr>
        <w:numPr>
          <w:ilvl w:val="0"/>
          <w:numId w:val="6"/>
        </w:numPr>
        <w:rPr>
          <w:rFonts w:ascii="Arial" w:hAnsi="Arial" w:cs="Arial"/>
        </w:rPr>
      </w:pPr>
      <w:r>
        <w:rPr>
          <w:rFonts w:ascii="Arial" w:hAnsi="Arial" w:cs="Arial"/>
        </w:rPr>
        <w:t>Back up to a local disk and copy the files over the network later</w:t>
      </w:r>
      <w:r w:rsidRPr="00674032">
        <w:rPr>
          <w:rFonts w:ascii="Arial" w:hAnsi="Arial" w:cs="Arial"/>
        </w:rPr>
        <w:t>.</w:t>
      </w:r>
    </w:p>
    <w:p w:rsidR="002C742D" w:rsidRPr="00674032" w:rsidRDefault="002C742D" w:rsidP="002C742D">
      <w:pPr>
        <w:numPr>
          <w:ilvl w:val="0"/>
          <w:numId w:val="6"/>
        </w:numPr>
        <w:rPr>
          <w:rFonts w:ascii="Arial" w:hAnsi="Arial" w:cs="Arial"/>
        </w:rPr>
      </w:pPr>
      <w:r>
        <w:rPr>
          <w:rFonts w:ascii="Arial" w:hAnsi="Arial" w:cs="Arial"/>
        </w:rPr>
        <w:t>Back up directly to a backup share over the network.</w:t>
      </w:r>
    </w:p>
    <w:p w:rsidR="00112EDC" w:rsidRDefault="002C742D" w:rsidP="002C742D">
      <w:pPr>
        <w:ind w:left="360"/>
        <w:rPr>
          <w:rFonts w:ascii="Arial" w:hAnsi="Arial" w:cs="Arial"/>
        </w:rPr>
      </w:pPr>
      <w:r>
        <w:rPr>
          <w:rFonts w:ascii="Arial" w:hAnsi="Arial" w:cs="Arial"/>
        </w:rPr>
        <w:t>If you back up to a local disk, the actual backup runs faster but requires extra disk space on the database server</w:t>
      </w:r>
      <w:r w:rsidRPr="00674032">
        <w:rPr>
          <w:rFonts w:ascii="Arial" w:hAnsi="Arial" w:cs="Arial"/>
        </w:rPr>
        <w:t>.</w:t>
      </w:r>
      <w:r>
        <w:rPr>
          <w:rFonts w:ascii="Arial" w:hAnsi="Arial" w:cs="Arial"/>
        </w:rPr>
        <w:t xml:space="preserve"> If you back up to a network share, overall performance improves, and no extra disk space is required on the database server. T</w:t>
      </w:r>
      <w:r w:rsidR="00880730">
        <w:rPr>
          <w:rFonts w:ascii="Arial" w:hAnsi="Arial" w:cs="Arial"/>
        </w:rPr>
        <w:t xml:space="preserve">he process for the second </w:t>
      </w:r>
      <w:r>
        <w:rPr>
          <w:rFonts w:ascii="Arial" w:hAnsi="Arial" w:cs="Arial"/>
        </w:rPr>
        <w:t>option is simpler than the process for the first and is therefore less error-prone.</w:t>
      </w:r>
      <w:r w:rsidR="00880730">
        <w:rPr>
          <w:rFonts w:ascii="Arial" w:hAnsi="Arial" w:cs="Arial"/>
        </w:rPr>
        <w:t xml:space="preserve"> Unless you need to store the backup files locally, you should always back up to a backup share. We will focus on this scenario for the rest of this paper.</w:t>
      </w:r>
    </w:p>
    <w:p w:rsidR="00880730" w:rsidRPr="00674032" w:rsidRDefault="00880730" w:rsidP="00E2708A">
      <w:pPr>
        <w:pStyle w:val="Heading3"/>
      </w:pPr>
      <w:bookmarkStart w:id="9" w:name="_Toc232932960"/>
      <w:r>
        <w:lastRenderedPageBreak/>
        <w:t>What Can Go Wrong?</w:t>
      </w:r>
      <w:bookmarkEnd w:id="9"/>
    </w:p>
    <w:p w:rsidR="00880730" w:rsidRPr="00674032" w:rsidRDefault="00880730" w:rsidP="00880730">
      <w:pPr>
        <w:rPr>
          <w:rFonts w:ascii="Arial" w:hAnsi="Arial" w:cs="Arial"/>
        </w:rPr>
      </w:pPr>
      <w:r>
        <w:rPr>
          <w:rFonts w:ascii="Arial" w:hAnsi="Arial" w:cs="Arial"/>
        </w:rPr>
        <w:t>It’s easier to find out how to do something correctly by first looking at what can go wrong</w:t>
      </w:r>
      <w:r w:rsidRPr="00674032">
        <w:rPr>
          <w:rFonts w:ascii="Arial" w:hAnsi="Arial" w:cs="Arial"/>
        </w:rPr>
        <w:t>.</w:t>
      </w:r>
      <w:r>
        <w:rPr>
          <w:rFonts w:ascii="Arial" w:hAnsi="Arial" w:cs="Arial"/>
        </w:rPr>
        <w:t xml:space="preserve"> Identify possible conditions, and then design ways to protect your organization from these conditions. For example, you might identify the following possibilities:</w:t>
      </w:r>
    </w:p>
    <w:p w:rsidR="00880730" w:rsidRDefault="00880730" w:rsidP="00880730">
      <w:pPr>
        <w:numPr>
          <w:ilvl w:val="0"/>
          <w:numId w:val="6"/>
        </w:numPr>
        <w:rPr>
          <w:rFonts w:ascii="Arial" w:hAnsi="Arial" w:cs="Arial"/>
        </w:rPr>
      </w:pPr>
      <w:r>
        <w:rPr>
          <w:rFonts w:ascii="Arial" w:hAnsi="Arial" w:cs="Arial"/>
        </w:rPr>
        <w:t>Bits become corrupted on the backup file during the backup.</w:t>
      </w:r>
    </w:p>
    <w:p w:rsidR="00880730" w:rsidRDefault="00880730" w:rsidP="00880730">
      <w:pPr>
        <w:numPr>
          <w:ilvl w:val="0"/>
          <w:numId w:val="6"/>
        </w:numPr>
        <w:rPr>
          <w:rFonts w:ascii="Arial" w:hAnsi="Arial" w:cs="Arial"/>
        </w:rPr>
      </w:pPr>
      <w:r>
        <w:rPr>
          <w:rFonts w:ascii="Arial" w:hAnsi="Arial" w:cs="Arial"/>
        </w:rPr>
        <w:t>The source server fails during backup</w:t>
      </w:r>
      <w:r w:rsidRPr="00674032">
        <w:rPr>
          <w:rFonts w:ascii="Arial" w:hAnsi="Arial" w:cs="Arial"/>
        </w:rPr>
        <w:t>.</w:t>
      </w:r>
    </w:p>
    <w:p w:rsidR="00880730" w:rsidRDefault="00880730" w:rsidP="00880730">
      <w:pPr>
        <w:numPr>
          <w:ilvl w:val="0"/>
          <w:numId w:val="6"/>
        </w:numPr>
        <w:rPr>
          <w:rFonts w:ascii="Arial" w:hAnsi="Arial" w:cs="Arial"/>
        </w:rPr>
      </w:pPr>
      <w:r>
        <w:rPr>
          <w:rFonts w:ascii="Arial" w:hAnsi="Arial" w:cs="Arial"/>
        </w:rPr>
        <w:t>Backup storage fails during backup</w:t>
      </w:r>
    </w:p>
    <w:p w:rsidR="00880730" w:rsidRPr="00674032" w:rsidRDefault="00880730" w:rsidP="00880730">
      <w:pPr>
        <w:numPr>
          <w:ilvl w:val="0"/>
          <w:numId w:val="6"/>
        </w:numPr>
        <w:rPr>
          <w:rFonts w:ascii="Arial" w:hAnsi="Arial" w:cs="Arial"/>
        </w:rPr>
      </w:pPr>
      <w:r>
        <w:rPr>
          <w:rFonts w:ascii="Arial" w:hAnsi="Arial" w:cs="Arial"/>
        </w:rPr>
        <w:t>Backup storage fails after the backup completes.</w:t>
      </w:r>
    </w:p>
    <w:p w:rsidR="00880730" w:rsidRDefault="00880730" w:rsidP="00880730">
      <w:pPr>
        <w:ind w:left="360"/>
        <w:rPr>
          <w:rFonts w:ascii="Arial" w:hAnsi="Arial" w:cs="Arial"/>
        </w:rPr>
      </w:pPr>
      <w:r>
        <w:rPr>
          <w:rFonts w:ascii="Arial" w:hAnsi="Arial" w:cs="Arial"/>
        </w:rPr>
        <w:t>The following sections describe the measures we took to protect our backup from these four failure conditions</w:t>
      </w:r>
      <w:r w:rsidRPr="00674032">
        <w:rPr>
          <w:rFonts w:ascii="Arial" w:hAnsi="Arial" w:cs="Arial"/>
        </w:rPr>
        <w:t>.</w:t>
      </w:r>
    </w:p>
    <w:p w:rsidR="00880730" w:rsidRPr="00674032" w:rsidRDefault="00880730" w:rsidP="00E2708A">
      <w:pPr>
        <w:pStyle w:val="Heading2"/>
      </w:pPr>
      <w:bookmarkStart w:id="10" w:name="_Toc232932961"/>
      <w:r>
        <w:t>Performing Reliable Backup</w:t>
      </w:r>
      <w:r w:rsidRPr="00674032">
        <w:t>s</w:t>
      </w:r>
      <w:r>
        <w:t xml:space="preserve"> over the Network</w:t>
      </w:r>
      <w:bookmarkEnd w:id="10"/>
    </w:p>
    <w:p w:rsidR="00880730" w:rsidRPr="00674032" w:rsidRDefault="00880730" w:rsidP="00880730">
      <w:pPr>
        <w:rPr>
          <w:rFonts w:ascii="Arial" w:hAnsi="Arial" w:cs="Arial"/>
        </w:rPr>
      </w:pPr>
      <w:r>
        <w:rPr>
          <w:rFonts w:ascii="Arial" w:hAnsi="Arial" w:cs="Arial"/>
        </w:rPr>
        <w:t xml:space="preserve">Let’s get started. We have a database, MyVLDB, that we want to backup. MyVLDB is on a server, SQL01; the file server we want to back up to is BAK01. The name of the file share is </w:t>
      </w:r>
      <w:r w:rsidRPr="00880730">
        <w:rPr>
          <w:rFonts w:ascii="Arial" w:hAnsi="Arial" w:cs="Arial"/>
        </w:rPr>
        <w:t>\\backup</w:t>
      </w:r>
      <w:r>
        <w:rPr>
          <w:rFonts w:ascii="Arial" w:hAnsi="Arial" w:cs="Arial"/>
        </w:rPr>
        <w:t>. Figure 1 illustrates this configuration.</w:t>
      </w:r>
    </w:p>
    <w:bookmarkStart w:id="11" w:name="OLE_LINK1"/>
    <w:p w:rsidR="00880730" w:rsidRPr="00674032" w:rsidRDefault="00880730" w:rsidP="00880730">
      <w:pPr>
        <w:ind w:left="360"/>
        <w:rPr>
          <w:rFonts w:ascii="Arial" w:hAnsi="Arial" w:cs="Arial"/>
        </w:rPr>
      </w:pPr>
      <w:r>
        <w:object w:dxaOrig="8660" w:dyaOrig="34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pt;height:128.25pt" o:ole="">
            <v:imagedata r:id="rId10" o:title=""/>
          </v:shape>
          <o:OLEObject Type="Embed" ProgID="Visio.Drawing.11" ShapeID="_x0000_i1025" DrawAspect="Content" ObjectID="_1311444363" r:id="rId11"/>
        </w:object>
      </w:r>
      <w:bookmarkEnd w:id="11"/>
    </w:p>
    <w:p w:rsidR="00880730" w:rsidRPr="00674032" w:rsidRDefault="00880730" w:rsidP="00880730">
      <w:pPr>
        <w:rPr>
          <w:rFonts w:ascii="Arial" w:hAnsi="Arial" w:cs="Arial"/>
        </w:rPr>
      </w:pPr>
      <w:r w:rsidRPr="00674032">
        <w:rPr>
          <w:rFonts w:ascii="Arial" w:hAnsi="Arial" w:cs="Arial"/>
          <w:b/>
        </w:rPr>
        <w:t>Figure 1:</w:t>
      </w:r>
      <w:r w:rsidRPr="00674032">
        <w:rPr>
          <w:rFonts w:ascii="Arial" w:hAnsi="Arial" w:cs="Arial"/>
        </w:rPr>
        <w:t xml:space="preserve"> </w:t>
      </w:r>
      <w:r>
        <w:rPr>
          <w:rFonts w:ascii="Arial" w:hAnsi="Arial" w:cs="Arial"/>
        </w:rPr>
        <w:t>Backing up over the network</w:t>
      </w:r>
    </w:p>
    <w:p w:rsidR="00880730" w:rsidRDefault="00880730" w:rsidP="00880730">
      <w:pPr>
        <w:rPr>
          <w:rFonts w:ascii="Arial" w:hAnsi="Arial" w:cs="Arial"/>
        </w:rPr>
      </w:pPr>
      <w:r>
        <w:rPr>
          <w:rFonts w:ascii="Arial" w:hAnsi="Arial" w:cs="Arial"/>
        </w:rPr>
        <w:t>The following command backs the database up to the file server</w:t>
      </w:r>
      <w:r w:rsidRPr="00674032">
        <w:rPr>
          <w:rFonts w:ascii="Arial" w:hAnsi="Arial" w:cs="Arial"/>
        </w:rPr>
        <w:t>.</w:t>
      </w:r>
    </w:p>
    <w:p w:rsidR="00880730" w:rsidRPr="00D16F94" w:rsidRDefault="00880730" w:rsidP="00880730">
      <w:pPr>
        <w:autoSpaceDE w:val="0"/>
        <w:autoSpaceDN w:val="0"/>
        <w:adjustRightInd w:val="0"/>
        <w:spacing w:after="0" w:line="240" w:lineRule="auto"/>
        <w:rPr>
          <w:rFonts w:ascii="Courier New" w:hAnsi="Courier New" w:cs="Courier New"/>
          <w:noProof/>
          <w:sz w:val="18"/>
          <w:szCs w:val="18"/>
        </w:rPr>
      </w:pPr>
      <w:r w:rsidRPr="00D16F94">
        <w:rPr>
          <w:rFonts w:ascii="Courier New" w:hAnsi="Courier New" w:cs="Courier New"/>
          <w:noProof/>
          <w:color w:val="0000FF"/>
          <w:sz w:val="18"/>
          <w:szCs w:val="18"/>
        </w:rPr>
        <w:t>BACKUP</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DATABASE</w:t>
      </w:r>
      <w:r w:rsidRPr="00D16F94">
        <w:rPr>
          <w:rFonts w:ascii="Courier New" w:hAnsi="Courier New" w:cs="Courier New"/>
          <w:noProof/>
          <w:sz w:val="18"/>
          <w:szCs w:val="18"/>
        </w:rPr>
        <w:t xml:space="preserve"> MyVLDB </w:t>
      </w:r>
    </w:p>
    <w:p w:rsidR="00880730" w:rsidRPr="00D16F94" w:rsidRDefault="00880730" w:rsidP="00880730">
      <w:pPr>
        <w:autoSpaceDE w:val="0"/>
        <w:autoSpaceDN w:val="0"/>
        <w:adjustRightInd w:val="0"/>
        <w:spacing w:after="0" w:line="240" w:lineRule="auto"/>
        <w:rPr>
          <w:rFonts w:ascii="Courier New" w:hAnsi="Courier New" w:cs="Courier New"/>
          <w:noProof/>
          <w:color w:val="FF0000"/>
          <w:sz w:val="18"/>
          <w:szCs w:val="18"/>
        </w:rPr>
      </w:pPr>
      <w:r w:rsidRPr="00D16F94">
        <w:rPr>
          <w:rFonts w:ascii="Courier New" w:hAnsi="Courier New" w:cs="Courier New"/>
          <w:noProof/>
          <w:sz w:val="18"/>
          <w:szCs w:val="18"/>
        </w:rPr>
        <w:tab/>
      </w:r>
      <w:r w:rsidRPr="00D16F94">
        <w:rPr>
          <w:rFonts w:ascii="Courier New" w:hAnsi="Courier New" w:cs="Courier New"/>
          <w:noProof/>
          <w:color w:val="0000FF"/>
          <w:sz w:val="18"/>
          <w:szCs w:val="18"/>
        </w:rPr>
        <w:t>TO</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DISK</w:t>
      </w:r>
      <w:r w:rsidRPr="00D16F94">
        <w:rPr>
          <w:rFonts w:ascii="Courier New" w:hAnsi="Courier New" w:cs="Courier New"/>
          <w:noProof/>
          <w:sz w:val="18"/>
          <w:szCs w:val="18"/>
        </w:rPr>
        <w:t xml:space="preserve"> </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r w:rsidRPr="00D16F94">
        <w:rPr>
          <w:rFonts w:ascii="Courier New" w:hAnsi="Courier New" w:cs="Courier New"/>
          <w:noProof/>
          <w:color w:val="FF0000"/>
          <w:sz w:val="18"/>
          <w:szCs w:val="18"/>
        </w:rPr>
        <w:t>'\\BAK01\backup\MyVLDB.bak'</w:t>
      </w:r>
    </w:p>
    <w:p w:rsidR="00880730" w:rsidRDefault="00880730" w:rsidP="00880730">
      <w:pPr>
        <w:autoSpaceDE w:val="0"/>
        <w:autoSpaceDN w:val="0"/>
        <w:adjustRightInd w:val="0"/>
        <w:spacing w:after="0" w:line="240" w:lineRule="auto"/>
        <w:rPr>
          <w:rFonts w:ascii="Courier New" w:hAnsi="Courier New" w:cs="Courier New"/>
          <w:noProof/>
          <w:color w:val="0000FF"/>
          <w:sz w:val="18"/>
          <w:szCs w:val="18"/>
        </w:rPr>
      </w:pPr>
      <w:r w:rsidRPr="00D16F94">
        <w:rPr>
          <w:rFonts w:ascii="Courier New" w:hAnsi="Courier New" w:cs="Courier New"/>
          <w:noProof/>
          <w:sz w:val="18"/>
          <w:szCs w:val="18"/>
        </w:rPr>
        <w:tab/>
      </w:r>
      <w:r w:rsidRPr="00D16F94">
        <w:rPr>
          <w:rFonts w:ascii="Courier New" w:hAnsi="Courier New" w:cs="Courier New"/>
          <w:noProof/>
          <w:color w:val="0000FF"/>
          <w:sz w:val="18"/>
          <w:szCs w:val="18"/>
        </w:rPr>
        <w:t>WITH</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INIT</w:t>
      </w:r>
    </w:p>
    <w:p w:rsidR="00A245F2" w:rsidRDefault="00A245F2" w:rsidP="00A245F2">
      <w:pPr>
        <w:rPr>
          <w:rFonts w:ascii="Arial" w:hAnsi="Arial" w:cs="Arial"/>
        </w:rPr>
      </w:pPr>
    </w:p>
    <w:p w:rsidR="00880730" w:rsidRDefault="00880730" w:rsidP="00880730">
      <w:pPr>
        <w:rPr>
          <w:rFonts w:ascii="Arial" w:hAnsi="Arial" w:cs="Arial"/>
        </w:rPr>
      </w:pPr>
      <w:r>
        <w:rPr>
          <w:rFonts w:ascii="Arial" w:hAnsi="Arial" w:cs="Arial"/>
        </w:rPr>
        <w:t>Although this is a valid command, it does not include any protection against the conditions identified earlier as possible areas of weakness</w:t>
      </w:r>
      <w:r w:rsidRPr="00674032">
        <w:rPr>
          <w:rFonts w:ascii="Arial" w:hAnsi="Arial" w:cs="Arial"/>
        </w:rPr>
        <w:t>.</w:t>
      </w:r>
      <w:r>
        <w:rPr>
          <w:rFonts w:ascii="Arial" w:hAnsi="Arial" w:cs="Arial"/>
        </w:rPr>
        <w:t xml:space="preserve"> The following sections walk through some of the things that can go wrong and provide some solutions you can adapt to your own environment.</w:t>
      </w:r>
    </w:p>
    <w:p w:rsidR="00782523" w:rsidRDefault="00880730">
      <w:pPr>
        <w:pStyle w:val="Heading3"/>
      </w:pPr>
      <w:bookmarkStart w:id="12" w:name="_Toc232932962"/>
      <w:r>
        <w:t>Handling File Storage Corruption on the Backup Files</w:t>
      </w:r>
      <w:bookmarkEnd w:id="12"/>
    </w:p>
    <w:p w:rsidR="00880730" w:rsidRPr="00674032" w:rsidRDefault="001E1CAC" w:rsidP="00880730">
      <w:pPr>
        <w:rPr>
          <w:rFonts w:ascii="Arial" w:hAnsi="Arial" w:cs="Arial"/>
        </w:rPr>
      </w:pPr>
      <w:r>
        <w:rPr>
          <w:rFonts w:ascii="Arial" w:hAnsi="Arial" w:cs="Arial"/>
        </w:rPr>
        <w:t>Files can become corrupt during storage</w:t>
      </w:r>
      <w:r w:rsidR="00880730" w:rsidRPr="00674032">
        <w:rPr>
          <w:rFonts w:ascii="Arial" w:hAnsi="Arial" w:cs="Arial"/>
        </w:rPr>
        <w:t>.</w:t>
      </w:r>
      <w:r>
        <w:rPr>
          <w:rFonts w:ascii="Arial" w:hAnsi="Arial" w:cs="Arial"/>
        </w:rPr>
        <w:t xml:space="preserve"> The first and easiest step you can take is to put a checksum in the backup files to make sure any kind of file corruption is detected.</w:t>
      </w:r>
    </w:p>
    <w:p w:rsidR="001E1CAC" w:rsidRPr="00D16F94" w:rsidRDefault="001E1CAC" w:rsidP="001E1CAC">
      <w:pPr>
        <w:autoSpaceDE w:val="0"/>
        <w:autoSpaceDN w:val="0"/>
        <w:adjustRightInd w:val="0"/>
        <w:spacing w:after="0" w:line="240" w:lineRule="auto"/>
        <w:rPr>
          <w:rFonts w:ascii="Courier New" w:hAnsi="Courier New" w:cs="Courier New"/>
          <w:noProof/>
          <w:sz w:val="18"/>
          <w:szCs w:val="18"/>
        </w:rPr>
      </w:pPr>
      <w:r w:rsidRPr="00D16F94">
        <w:rPr>
          <w:rFonts w:ascii="Courier New" w:hAnsi="Courier New" w:cs="Courier New"/>
          <w:noProof/>
          <w:color w:val="0000FF"/>
          <w:sz w:val="18"/>
          <w:szCs w:val="18"/>
        </w:rPr>
        <w:lastRenderedPageBreak/>
        <w:t>BACKUP</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DATABASE</w:t>
      </w:r>
      <w:r w:rsidRPr="00D16F94">
        <w:rPr>
          <w:rFonts w:ascii="Courier New" w:hAnsi="Courier New" w:cs="Courier New"/>
          <w:noProof/>
          <w:sz w:val="18"/>
          <w:szCs w:val="18"/>
        </w:rPr>
        <w:t xml:space="preserve"> MyVLDB </w:t>
      </w:r>
    </w:p>
    <w:p w:rsidR="001E1CAC" w:rsidRPr="00D16F94" w:rsidRDefault="001E1CAC" w:rsidP="001E1CAC">
      <w:pPr>
        <w:autoSpaceDE w:val="0"/>
        <w:autoSpaceDN w:val="0"/>
        <w:adjustRightInd w:val="0"/>
        <w:spacing w:after="0" w:line="240" w:lineRule="auto"/>
        <w:rPr>
          <w:rFonts w:ascii="Courier New" w:hAnsi="Courier New" w:cs="Courier New"/>
          <w:noProof/>
          <w:color w:val="FF0000"/>
          <w:sz w:val="18"/>
          <w:szCs w:val="18"/>
        </w:rPr>
      </w:pPr>
      <w:r w:rsidRPr="00D16F94">
        <w:rPr>
          <w:rFonts w:ascii="Courier New" w:hAnsi="Courier New" w:cs="Courier New"/>
          <w:noProof/>
          <w:sz w:val="18"/>
          <w:szCs w:val="18"/>
        </w:rPr>
        <w:tab/>
      </w:r>
      <w:r w:rsidRPr="00D16F94">
        <w:rPr>
          <w:rFonts w:ascii="Courier New" w:hAnsi="Courier New" w:cs="Courier New"/>
          <w:noProof/>
          <w:color w:val="0000FF"/>
          <w:sz w:val="18"/>
          <w:szCs w:val="18"/>
        </w:rPr>
        <w:t>TO</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DISK</w:t>
      </w:r>
      <w:r w:rsidRPr="00D16F94">
        <w:rPr>
          <w:rFonts w:ascii="Courier New" w:hAnsi="Courier New" w:cs="Courier New"/>
          <w:noProof/>
          <w:sz w:val="18"/>
          <w:szCs w:val="18"/>
        </w:rPr>
        <w:t xml:space="preserve"> </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r w:rsidRPr="00D16F94">
        <w:rPr>
          <w:rFonts w:ascii="Courier New" w:hAnsi="Courier New" w:cs="Courier New"/>
          <w:noProof/>
          <w:color w:val="FF0000"/>
          <w:sz w:val="18"/>
          <w:szCs w:val="18"/>
        </w:rPr>
        <w:t>'\\BAK01\backup\MyVLDB.bak'</w:t>
      </w:r>
    </w:p>
    <w:p w:rsidR="001E1CAC" w:rsidRPr="00D16F94" w:rsidRDefault="001E1CAC" w:rsidP="001E1CAC">
      <w:pPr>
        <w:autoSpaceDE w:val="0"/>
        <w:autoSpaceDN w:val="0"/>
        <w:adjustRightInd w:val="0"/>
        <w:spacing w:after="0" w:line="240" w:lineRule="auto"/>
        <w:rPr>
          <w:rFonts w:ascii="Courier New" w:hAnsi="Courier New" w:cs="Courier New"/>
          <w:noProof/>
          <w:color w:val="0000FF"/>
          <w:sz w:val="18"/>
          <w:szCs w:val="18"/>
        </w:rPr>
      </w:pPr>
      <w:r w:rsidRPr="00D16F94">
        <w:rPr>
          <w:rFonts w:ascii="Courier New" w:hAnsi="Courier New" w:cs="Courier New"/>
          <w:noProof/>
          <w:sz w:val="18"/>
          <w:szCs w:val="18"/>
        </w:rPr>
        <w:tab/>
      </w:r>
      <w:r w:rsidRPr="00D16F94">
        <w:rPr>
          <w:rFonts w:ascii="Courier New" w:hAnsi="Courier New" w:cs="Courier New"/>
          <w:noProof/>
          <w:color w:val="0000FF"/>
          <w:sz w:val="18"/>
          <w:szCs w:val="18"/>
        </w:rPr>
        <w:t>WITH</w:t>
      </w:r>
      <w:r w:rsidRPr="00D16F94">
        <w:rPr>
          <w:rFonts w:ascii="Courier New" w:hAnsi="Courier New" w:cs="Courier New"/>
          <w:noProof/>
          <w:sz w:val="18"/>
          <w:szCs w:val="18"/>
        </w:rPr>
        <w:t xml:space="preserve"> </w:t>
      </w:r>
      <w:r w:rsidRPr="00D16F94">
        <w:rPr>
          <w:rFonts w:ascii="Courier New" w:hAnsi="Courier New" w:cs="Courier New"/>
          <w:noProof/>
          <w:color w:val="FF00FF"/>
          <w:sz w:val="18"/>
          <w:szCs w:val="18"/>
        </w:rPr>
        <w:t>CHECKSUM</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INIT</w:t>
      </w:r>
      <w:r w:rsidRPr="00D16F94">
        <w:rPr>
          <w:rFonts w:ascii="Courier New" w:hAnsi="Courier New" w:cs="Courier New"/>
          <w:noProof/>
          <w:color w:val="808080"/>
          <w:sz w:val="18"/>
          <w:szCs w:val="18"/>
        </w:rPr>
        <w:t>;</w:t>
      </w:r>
    </w:p>
    <w:p w:rsidR="00A245F2" w:rsidRDefault="00A245F2" w:rsidP="00A245F2">
      <w:pPr>
        <w:rPr>
          <w:rFonts w:ascii="Arial" w:hAnsi="Arial" w:cs="Arial"/>
        </w:rPr>
      </w:pPr>
    </w:p>
    <w:p w:rsidR="00880730" w:rsidRDefault="001E1CAC" w:rsidP="00880730">
      <w:pPr>
        <w:rPr>
          <w:rFonts w:ascii="Arial" w:hAnsi="Arial" w:cs="Arial"/>
        </w:rPr>
      </w:pPr>
      <w:r>
        <w:rPr>
          <w:rFonts w:ascii="Arial" w:hAnsi="Arial" w:cs="Arial"/>
        </w:rPr>
        <w:t>The option WITH CHECKSUM places a checksum on every page in the backup file, which enables detection of corrupt pages in the backup file during restore.</w:t>
      </w:r>
      <w:r w:rsidR="00E67C30">
        <w:rPr>
          <w:rFonts w:ascii="Arial" w:hAnsi="Arial" w:cs="Arial"/>
        </w:rPr>
        <w:t xml:space="preserve"> WITH CHECKSUM option has 2%-3% overhead, but definitely worth it for reliability reasons. </w:t>
      </w:r>
    </w:p>
    <w:p w:rsidR="00782523" w:rsidRDefault="007D4E89">
      <w:pPr>
        <w:pStyle w:val="Heading3"/>
      </w:pPr>
      <w:bookmarkStart w:id="13" w:name="_Toc232932963"/>
      <w:r>
        <w:t>Handing Database Server Failure During Backup</w:t>
      </w:r>
      <w:bookmarkEnd w:id="13"/>
    </w:p>
    <w:p w:rsidR="007D4E89" w:rsidRDefault="007D4E89" w:rsidP="007D4E89">
      <w:pPr>
        <w:rPr>
          <w:rFonts w:ascii="Arial" w:hAnsi="Arial" w:cs="Arial"/>
        </w:rPr>
      </w:pPr>
      <w:r>
        <w:rPr>
          <w:rFonts w:ascii="Arial" w:hAnsi="Arial" w:cs="Arial"/>
        </w:rPr>
        <w:t>The next problem to solve is what happens if your database server fails during a backup. If the server fails during a backup, that backup file is not usable</w:t>
      </w:r>
      <w:r w:rsidRPr="00674032">
        <w:rPr>
          <w:rFonts w:ascii="Arial" w:hAnsi="Arial" w:cs="Arial"/>
        </w:rPr>
        <w:t>.</w:t>
      </w:r>
      <w:r>
        <w:rPr>
          <w:rFonts w:ascii="Arial" w:hAnsi="Arial" w:cs="Arial"/>
        </w:rPr>
        <w:t xml:space="preserve"> Restarting the backup after the server is either restarted or repaired is the only way to fix this. You should definitely avoid overwriting existing backup files in case a failure happens during backup, so that you will at least have the last successful backup to fall back to.</w:t>
      </w:r>
    </w:p>
    <w:p w:rsidR="007D4E89" w:rsidRPr="00674032" w:rsidRDefault="007D4E89" w:rsidP="007D4E89">
      <w:pPr>
        <w:rPr>
          <w:rFonts w:ascii="Arial" w:hAnsi="Arial" w:cs="Arial"/>
        </w:rPr>
      </w:pPr>
      <w:r>
        <w:rPr>
          <w:rFonts w:ascii="Arial" w:hAnsi="Arial" w:cs="Arial"/>
        </w:rPr>
        <w:t>One of the ways to do this is to keep a backup sequence number. You can set this number to increase each time a backup is performed, or you can build it one the time and date of the backup, which works if you back up on a regular basis, such as once an hour or once a day.</w:t>
      </w:r>
    </w:p>
    <w:p w:rsidR="007D4E89" w:rsidRPr="00D16F94" w:rsidRDefault="007D4E89" w:rsidP="007D4E89">
      <w:pPr>
        <w:autoSpaceDE w:val="0"/>
        <w:autoSpaceDN w:val="0"/>
        <w:adjustRightInd w:val="0"/>
        <w:spacing w:after="0" w:line="240" w:lineRule="auto"/>
        <w:rPr>
          <w:rFonts w:ascii="Courier New" w:hAnsi="Courier New" w:cs="Courier New"/>
          <w:noProof/>
          <w:sz w:val="18"/>
          <w:szCs w:val="18"/>
        </w:rPr>
      </w:pPr>
      <w:r w:rsidRPr="00D16F94">
        <w:rPr>
          <w:rFonts w:ascii="Courier New" w:hAnsi="Courier New" w:cs="Courier New"/>
          <w:noProof/>
          <w:color w:val="0000FF"/>
          <w:sz w:val="18"/>
          <w:szCs w:val="18"/>
        </w:rPr>
        <w:t>BACKUP</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DATABASE</w:t>
      </w:r>
      <w:r w:rsidRPr="00D16F94">
        <w:rPr>
          <w:rFonts w:ascii="Courier New" w:hAnsi="Courier New" w:cs="Courier New"/>
          <w:noProof/>
          <w:sz w:val="18"/>
          <w:szCs w:val="18"/>
        </w:rPr>
        <w:t xml:space="preserve"> MyVLDB </w:t>
      </w:r>
    </w:p>
    <w:p w:rsidR="007D4E89" w:rsidRPr="00D16F94" w:rsidRDefault="007D4E89" w:rsidP="007D4E89">
      <w:pPr>
        <w:autoSpaceDE w:val="0"/>
        <w:autoSpaceDN w:val="0"/>
        <w:adjustRightInd w:val="0"/>
        <w:spacing w:after="0" w:line="240" w:lineRule="auto"/>
        <w:rPr>
          <w:rFonts w:ascii="Courier New" w:hAnsi="Courier New" w:cs="Courier New"/>
          <w:noProof/>
          <w:color w:val="FF0000"/>
          <w:sz w:val="18"/>
          <w:szCs w:val="18"/>
        </w:rPr>
      </w:pPr>
      <w:r w:rsidRPr="00D16F94">
        <w:rPr>
          <w:rFonts w:ascii="Courier New" w:hAnsi="Courier New" w:cs="Courier New"/>
          <w:noProof/>
          <w:sz w:val="18"/>
          <w:szCs w:val="18"/>
        </w:rPr>
        <w:tab/>
      </w:r>
      <w:r w:rsidRPr="00D16F94">
        <w:rPr>
          <w:rFonts w:ascii="Courier New" w:hAnsi="Courier New" w:cs="Courier New"/>
          <w:noProof/>
          <w:color w:val="0000FF"/>
          <w:sz w:val="18"/>
          <w:szCs w:val="18"/>
        </w:rPr>
        <w:t>TO</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DISK</w:t>
      </w:r>
      <w:r w:rsidRPr="00D16F94">
        <w:rPr>
          <w:rFonts w:ascii="Courier New" w:hAnsi="Courier New" w:cs="Courier New"/>
          <w:noProof/>
          <w:sz w:val="18"/>
          <w:szCs w:val="18"/>
        </w:rPr>
        <w:t xml:space="preserve"> </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r w:rsidRPr="00D16F94">
        <w:rPr>
          <w:rFonts w:ascii="Courier New" w:hAnsi="Courier New" w:cs="Courier New"/>
          <w:noProof/>
          <w:color w:val="FF0000"/>
          <w:sz w:val="18"/>
          <w:szCs w:val="18"/>
        </w:rPr>
        <w:t>'\\BAK01\backup\MyVLDB&lt;BackupSequenceNumber&gt;.bak'</w:t>
      </w:r>
    </w:p>
    <w:p w:rsidR="007D4E89" w:rsidRPr="00D16F94" w:rsidRDefault="007D4E89" w:rsidP="007D4E89">
      <w:pPr>
        <w:autoSpaceDE w:val="0"/>
        <w:autoSpaceDN w:val="0"/>
        <w:adjustRightInd w:val="0"/>
        <w:spacing w:after="0" w:line="240" w:lineRule="auto"/>
        <w:rPr>
          <w:rFonts w:ascii="Courier New" w:hAnsi="Courier New" w:cs="Courier New"/>
          <w:noProof/>
          <w:color w:val="0000FF"/>
          <w:sz w:val="18"/>
          <w:szCs w:val="18"/>
        </w:rPr>
      </w:pPr>
      <w:r w:rsidRPr="00D16F94">
        <w:rPr>
          <w:rFonts w:ascii="Courier New" w:hAnsi="Courier New" w:cs="Courier New"/>
          <w:noProof/>
          <w:sz w:val="18"/>
          <w:szCs w:val="18"/>
        </w:rPr>
        <w:tab/>
      </w:r>
      <w:r w:rsidRPr="00D16F94">
        <w:rPr>
          <w:rFonts w:ascii="Courier New" w:hAnsi="Courier New" w:cs="Courier New"/>
          <w:noProof/>
          <w:color w:val="0000FF"/>
          <w:sz w:val="18"/>
          <w:szCs w:val="18"/>
        </w:rPr>
        <w:t>WITH</w:t>
      </w:r>
      <w:r w:rsidRPr="00D16F94">
        <w:rPr>
          <w:rFonts w:ascii="Courier New" w:hAnsi="Courier New" w:cs="Courier New"/>
          <w:noProof/>
          <w:sz w:val="18"/>
          <w:szCs w:val="18"/>
        </w:rPr>
        <w:t xml:space="preserve"> </w:t>
      </w:r>
      <w:r w:rsidRPr="00D16F94">
        <w:rPr>
          <w:rFonts w:ascii="Courier New" w:hAnsi="Courier New" w:cs="Courier New"/>
          <w:noProof/>
          <w:color w:val="FF00FF"/>
          <w:sz w:val="18"/>
          <w:szCs w:val="18"/>
        </w:rPr>
        <w:t>CHECKSUM</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INIT</w:t>
      </w:r>
      <w:r w:rsidRPr="00D16F94">
        <w:rPr>
          <w:rFonts w:ascii="Courier New" w:hAnsi="Courier New" w:cs="Courier New"/>
          <w:noProof/>
          <w:color w:val="808080"/>
          <w:sz w:val="18"/>
          <w:szCs w:val="18"/>
        </w:rPr>
        <w:t>;</w:t>
      </w:r>
    </w:p>
    <w:p w:rsidR="00A245F2" w:rsidRDefault="00A245F2" w:rsidP="00A245F2">
      <w:pPr>
        <w:rPr>
          <w:rFonts w:ascii="Arial" w:hAnsi="Arial" w:cs="Arial"/>
        </w:rPr>
      </w:pPr>
    </w:p>
    <w:p w:rsidR="00E67C30" w:rsidRDefault="007D4E89" w:rsidP="00880730">
      <w:pPr>
        <w:rPr>
          <w:rFonts w:ascii="Arial" w:hAnsi="Arial" w:cs="Arial"/>
        </w:rPr>
      </w:pPr>
      <w:r>
        <w:rPr>
          <w:rFonts w:ascii="Arial" w:hAnsi="Arial" w:cs="Arial"/>
        </w:rPr>
        <w:t>The following example creates a backup sequence number based on the Coordinated Universal Time (UTC) date.</w:t>
      </w:r>
    </w:p>
    <w:p w:rsidR="00E67C30" w:rsidRPr="00D16F94" w:rsidRDefault="00E67C30" w:rsidP="00E67C30">
      <w:pPr>
        <w:rPr>
          <w:rFonts w:ascii="Courier New" w:hAnsi="Courier New" w:cs="Courier New"/>
          <w:noProof/>
          <w:color w:val="0000FF"/>
          <w:sz w:val="18"/>
          <w:szCs w:val="18"/>
        </w:rPr>
      </w:pPr>
      <w:r w:rsidRPr="004C0ABF">
        <w:rPr>
          <w:rFonts w:ascii="Courier New" w:hAnsi="Courier New" w:cs="Courier New"/>
          <w:noProof/>
          <w:color w:val="00B050"/>
          <w:sz w:val="18"/>
          <w:szCs w:val="18"/>
        </w:rPr>
        <w:t xml:space="preserve">-- use </w:t>
      </w:r>
      <w:r w:rsidRPr="004C0ABF">
        <w:rPr>
          <w:rFonts w:ascii="Courier New" w:hAnsi="Courier New" w:cs="Courier New"/>
          <w:noProof/>
          <w:color w:val="00B050"/>
          <w:sz w:val="18"/>
          <w:szCs w:val="18"/>
          <w:u w:val="single"/>
        </w:rPr>
        <w:t>GETUTCDATE(</w:t>
      </w:r>
      <w:r w:rsidRPr="004C0ABF">
        <w:rPr>
          <w:rFonts w:ascii="Courier New" w:hAnsi="Courier New" w:cs="Courier New"/>
          <w:noProof/>
          <w:color w:val="00B050"/>
          <w:sz w:val="18"/>
          <w:szCs w:val="18"/>
        </w:rPr>
        <w:t>) as backup sequence number</w:t>
      </w:r>
      <w:r>
        <w:rPr>
          <w:rFonts w:ascii="Courier New" w:hAnsi="Courier New" w:cs="Courier New"/>
          <w:noProof/>
          <w:color w:val="0000FF"/>
          <w:sz w:val="18"/>
          <w:szCs w:val="18"/>
        </w:rPr>
        <w:br/>
      </w:r>
      <w:r w:rsidRPr="004C0ABF">
        <w:rPr>
          <w:rFonts w:ascii="Courier New" w:hAnsi="Courier New" w:cs="Courier New"/>
          <w:noProof/>
          <w:color w:val="0000FF"/>
          <w:sz w:val="18"/>
          <w:szCs w:val="18"/>
        </w:rPr>
        <w:t>DECLARE</w:t>
      </w:r>
      <w:r w:rsidRPr="004C0ABF">
        <w:rPr>
          <w:rFonts w:ascii="Courier New" w:hAnsi="Courier New" w:cs="Courier New"/>
          <w:noProof/>
          <w:sz w:val="18"/>
          <w:szCs w:val="18"/>
        </w:rPr>
        <w:t xml:space="preserve"> @FileName </w:t>
      </w:r>
      <w:r w:rsidRPr="004C0ABF">
        <w:rPr>
          <w:rFonts w:ascii="Courier New" w:hAnsi="Courier New" w:cs="Courier New"/>
          <w:noProof/>
          <w:color w:val="0000FF"/>
          <w:sz w:val="18"/>
          <w:szCs w:val="18"/>
        </w:rPr>
        <w:t>AS</w:t>
      </w:r>
      <w:r w:rsidRPr="004C0ABF">
        <w:rPr>
          <w:rFonts w:ascii="Courier New" w:hAnsi="Courier New" w:cs="Courier New"/>
          <w:noProof/>
          <w:sz w:val="18"/>
          <w:szCs w:val="18"/>
        </w:rPr>
        <w:t xml:space="preserve"> </w:t>
      </w:r>
      <w:r w:rsidRPr="004C0ABF">
        <w:rPr>
          <w:rFonts w:ascii="Courier New" w:hAnsi="Courier New" w:cs="Courier New"/>
          <w:noProof/>
          <w:color w:val="0000FF"/>
          <w:sz w:val="18"/>
          <w:szCs w:val="18"/>
        </w:rPr>
        <w:t>nvarchar</w:t>
      </w:r>
      <w:r w:rsidRPr="004C0ABF">
        <w:rPr>
          <w:rFonts w:ascii="Courier New" w:hAnsi="Courier New" w:cs="Courier New"/>
          <w:noProof/>
          <w:color w:val="808080"/>
          <w:sz w:val="18"/>
          <w:szCs w:val="18"/>
        </w:rPr>
        <w:t>(</w:t>
      </w:r>
      <w:r w:rsidRPr="004C0ABF">
        <w:rPr>
          <w:rFonts w:ascii="Courier New" w:hAnsi="Courier New" w:cs="Courier New"/>
          <w:noProof/>
          <w:sz w:val="18"/>
          <w:szCs w:val="18"/>
        </w:rPr>
        <w:t>4000</w:t>
      </w:r>
      <w:r w:rsidRPr="004C0ABF">
        <w:rPr>
          <w:rFonts w:ascii="Courier New" w:hAnsi="Courier New" w:cs="Courier New"/>
          <w:noProof/>
          <w:color w:val="808080"/>
          <w:sz w:val="18"/>
          <w:szCs w:val="18"/>
        </w:rPr>
        <w:t>) =</w:t>
      </w:r>
      <w:r w:rsidRPr="004C0ABF">
        <w:rPr>
          <w:rFonts w:ascii="Courier New" w:hAnsi="Courier New" w:cs="Courier New"/>
          <w:noProof/>
          <w:color w:val="0000FF"/>
          <w:sz w:val="18"/>
          <w:szCs w:val="18"/>
        </w:rPr>
        <w:t xml:space="preserve"> </w:t>
      </w:r>
      <w:r w:rsidRPr="004C0ABF">
        <w:rPr>
          <w:rFonts w:ascii="Courier New" w:hAnsi="Courier New" w:cs="Courier New"/>
          <w:noProof/>
          <w:color w:val="FF0000"/>
          <w:sz w:val="18"/>
          <w:szCs w:val="18"/>
        </w:rPr>
        <w:t xml:space="preserve">'\\BAK01\backup\MyVLDB' </w:t>
      </w:r>
      <w:r w:rsidRPr="004C0ABF">
        <w:rPr>
          <w:rFonts w:ascii="Courier New" w:hAnsi="Courier New" w:cs="Courier New"/>
          <w:noProof/>
          <w:color w:val="808080"/>
          <w:sz w:val="18"/>
          <w:szCs w:val="18"/>
        </w:rPr>
        <w:t>+</w:t>
      </w:r>
      <w:r w:rsidRPr="004C0ABF">
        <w:rPr>
          <w:rFonts w:ascii="Courier New" w:hAnsi="Courier New" w:cs="Courier New"/>
          <w:noProof/>
          <w:sz w:val="18"/>
          <w:szCs w:val="18"/>
        </w:rPr>
        <w:t xml:space="preserve"> </w:t>
      </w:r>
      <w:r>
        <w:rPr>
          <w:rFonts w:ascii="Courier New" w:hAnsi="Courier New" w:cs="Courier New"/>
          <w:noProof/>
          <w:color w:val="0000FF"/>
          <w:sz w:val="18"/>
          <w:szCs w:val="18"/>
        </w:rPr>
        <w:br/>
      </w:r>
      <w:r>
        <w:rPr>
          <w:rFonts w:ascii="Courier New" w:hAnsi="Courier New" w:cs="Courier New"/>
          <w:noProof/>
          <w:color w:val="FF00FF"/>
          <w:sz w:val="18"/>
          <w:szCs w:val="18"/>
        </w:rPr>
        <w:t xml:space="preserve">       </w:t>
      </w:r>
      <w:r w:rsidRPr="004C0ABF">
        <w:rPr>
          <w:rFonts w:ascii="Courier New" w:hAnsi="Courier New" w:cs="Courier New"/>
          <w:noProof/>
          <w:color w:val="FF00FF"/>
          <w:sz w:val="18"/>
          <w:szCs w:val="18"/>
        </w:rPr>
        <w:t>CONVERT</w:t>
      </w:r>
      <w:r w:rsidRPr="004C0ABF">
        <w:rPr>
          <w:rFonts w:ascii="Courier New" w:hAnsi="Courier New" w:cs="Courier New"/>
          <w:noProof/>
          <w:color w:val="808080"/>
          <w:sz w:val="18"/>
          <w:szCs w:val="18"/>
        </w:rPr>
        <w:t>(</w:t>
      </w:r>
      <w:r w:rsidRPr="004C0ABF">
        <w:rPr>
          <w:rFonts w:ascii="Courier New" w:hAnsi="Courier New" w:cs="Courier New"/>
          <w:noProof/>
          <w:color w:val="0000FF"/>
          <w:sz w:val="18"/>
          <w:szCs w:val="18"/>
        </w:rPr>
        <w:t>nvarchar</w:t>
      </w:r>
      <w:r w:rsidRPr="004C0ABF">
        <w:rPr>
          <w:rFonts w:ascii="Courier New" w:hAnsi="Courier New" w:cs="Courier New"/>
          <w:noProof/>
          <w:color w:val="808080"/>
          <w:sz w:val="18"/>
          <w:szCs w:val="18"/>
        </w:rPr>
        <w:t>(</w:t>
      </w:r>
      <w:r w:rsidRPr="004C0ABF">
        <w:rPr>
          <w:rFonts w:ascii="Courier New" w:hAnsi="Courier New" w:cs="Courier New"/>
          <w:noProof/>
          <w:sz w:val="18"/>
          <w:szCs w:val="18"/>
        </w:rPr>
        <w:t>32</w:t>
      </w:r>
      <w:r w:rsidRPr="004C0ABF">
        <w:rPr>
          <w:rFonts w:ascii="Courier New" w:hAnsi="Courier New" w:cs="Courier New"/>
          <w:noProof/>
          <w:color w:val="808080"/>
          <w:sz w:val="18"/>
          <w:szCs w:val="18"/>
        </w:rPr>
        <w:t>),</w:t>
      </w:r>
      <w:r w:rsidRPr="004C0ABF">
        <w:rPr>
          <w:rFonts w:ascii="Courier New" w:hAnsi="Courier New" w:cs="Courier New"/>
          <w:noProof/>
          <w:sz w:val="18"/>
          <w:szCs w:val="18"/>
        </w:rPr>
        <w:t xml:space="preserve"> </w:t>
      </w:r>
      <w:r w:rsidRPr="004C0ABF">
        <w:rPr>
          <w:rFonts w:ascii="Courier New" w:hAnsi="Courier New" w:cs="Courier New"/>
          <w:noProof/>
          <w:color w:val="FF00FF"/>
          <w:sz w:val="18"/>
          <w:szCs w:val="18"/>
        </w:rPr>
        <w:t>GETUTCDATE</w:t>
      </w:r>
      <w:r w:rsidRPr="004C0ABF">
        <w:rPr>
          <w:rFonts w:ascii="Courier New" w:hAnsi="Courier New" w:cs="Courier New"/>
          <w:noProof/>
          <w:color w:val="808080"/>
          <w:sz w:val="18"/>
          <w:szCs w:val="18"/>
        </w:rPr>
        <w:t>(),</w:t>
      </w:r>
      <w:r w:rsidRPr="004C0ABF">
        <w:rPr>
          <w:rFonts w:ascii="Courier New" w:hAnsi="Courier New" w:cs="Courier New"/>
          <w:noProof/>
          <w:sz w:val="18"/>
          <w:szCs w:val="18"/>
        </w:rPr>
        <w:t xml:space="preserve"> 112 </w:t>
      </w:r>
      <w:r w:rsidRPr="004C0ABF">
        <w:rPr>
          <w:rFonts w:ascii="Courier New" w:hAnsi="Courier New" w:cs="Courier New"/>
          <w:noProof/>
          <w:color w:val="808080"/>
          <w:sz w:val="18"/>
          <w:szCs w:val="18"/>
        </w:rPr>
        <w:t>)+</w:t>
      </w:r>
      <w:r w:rsidRPr="004C0ABF">
        <w:rPr>
          <w:rFonts w:ascii="Courier New" w:hAnsi="Courier New" w:cs="Courier New"/>
          <w:noProof/>
          <w:sz w:val="18"/>
          <w:szCs w:val="18"/>
        </w:rPr>
        <w:t xml:space="preserve"> </w:t>
      </w:r>
      <w:r w:rsidRPr="004C0ABF">
        <w:rPr>
          <w:rFonts w:ascii="Courier New" w:hAnsi="Courier New" w:cs="Courier New"/>
          <w:noProof/>
          <w:color w:val="FF0000"/>
          <w:sz w:val="18"/>
          <w:szCs w:val="18"/>
        </w:rPr>
        <w:t>'.bak'</w:t>
      </w:r>
      <w:r w:rsidRPr="004C0ABF">
        <w:rPr>
          <w:rFonts w:ascii="Courier New" w:hAnsi="Courier New" w:cs="Courier New"/>
          <w:noProof/>
          <w:color w:val="808080"/>
          <w:sz w:val="18"/>
          <w:szCs w:val="18"/>
        </w:rPr>
        <w:t>;</w:t>
      </w:r>
      <w:r>
        <w:rPr>
          <w:rFonts w:ascii="Courier New" w:hAnsi="Courier New" w:cs="Courier New"/>
          <w:noProof/>
          <w:color w:val="0000FF"/>
          <w:sz w:val="18"/>
          <w:szCs w:val="18"/>
        </w:rPr>
        <w:br/>
      </w:r>
      <w:r w:rsidRPr="004C0ABF">
        <w:rPr>
          <w:rFonts w:ascii="Courier New" w:hAnsi="Courier New" w:cs="Courier New"/>
          <w:noProof/>
          <w:color w:val="0000FF"/>
          <w:sz w:val="18"/>
          <w:szCs w:val="18"/>
        </w:rPr>
        <w:t>BACKUP</w:t>
      </w:r>
      <w:r w:rsidRPr="004C0ABF">
        <w:rPr>
          <w:rFonts w:ascii="Courier New" w:hAnsi="Courier New" w:cs="Courier New"/>
          <w:noProof/>
          <w:sz w:val="18"/>
          <w:szCs w:val="18"/>
        </w:rPr>
        <w:t xml:space="preserve"> </w:t>
      </w:r>
      <w:r w:rsidRPr="004C0ABF">
        <w:rPr>
          <w:rFonts w:ascii="Courier New" w:hAnsi="Courier New" w:cs="Courier New"/>
          <w:noProof/>
          <w:color w:val="0000FF"/>
          <w:sz w:val="18"/>
          <w:szCs w:val="18"/>
        </w:rPr>
        <w:t>DATABASE</w:t>
      </w:r>
      <w:r w:rsidRPr="004C0ABF">
        <w:rPr>
          <w:rFonts w:ascii="Courier New" w:hAnsi="Courier New" w:cs="Courier New"/>
          <w:noProof/>
          <w:sz w:val="18"/>
          <w:szCs w:val="18"/>
        </w:rPr>
        <w:t xml:space="preserve"> MyVLDB </w:t>
      </w:r>
      <w:r>
        <w:rPr>
          <w:rFonts w:ascii="Courier New" w:hAnsi="Courier New" w:cs="Courier New"/>
          <w:noProof/>
          <w:color w:val="0000FF"/>
          <w:sz w:val="18"/>
          <w:szCs w:val="18"/>
        </w:rPr>
        <w:br/>
      </w:r>
      <w:r w:rsidRPr="004C0ABF">
        <w:rPr>
          <w:rFonts w:ascii="Courier New" w:hAnsi="Courier New" w:cs="Courier New"/>
          <w:noProof/>
          <w:sz w:val="18"/>
          <w:szCs w:val="18"/>
        </w:rPr>
        <w:tab/>
      </w:r>
      <w:r w:rsidRPr="004C0ABF">
        <w:rPr>
          <w:rFonts w:ascii="Courier New" w:hAnsi="Courier New" w:cs="Courier New"/>
          <w:noProof/>
          <w:color w:val="0000FF"/>
          <w:sz w:val="18"/>
          <w:szCs w:val="18"/>
        </w:rPr>
        <w:t>TO</w:t>
      </w:r>
      <w:r w:rsidRPr="004C0ABF">
        <w:rPr>
          <w:rFonts w:ascii="Courier New" w:hAnsi="Courier New" w:cs="Courier New"/>
          <w:noProof/>
          <w:sz w:val="18"/>
          <w:szCs w:val="18"/>
        </w:rPr>
        <w:t xml:space="preserve"> </w:t>
      </w:r>
      <w:r w:rsidRPr="004C0ABF">
        <w:rPr>
          <w:rFonts w:ascii="Courier New" w:hAnsi="Courier New" w:cs="Courier New"/>
          <w:noProof/>
          <w:color w:val="0000FF"/>
          <w:sz w:val="18"/>
          <w:szCs w:val="18"/>
        </w:rPr>
        <w:t>DISK</w:t>
      </w:r>
      <w:r w:rsidRPr="004C0ABF">
        <w:rPr>
          <w:rFonts w:ascii="Courier New" w:hAnsi="Courier New" w:cs="Courier New"/>
          <w:noProof/>
          <w:sz w:val="18"/>
          <w:szCs w:val="18"/>
        </w:rPr>
        <w:t xml:space="preserve"> </w:t>
      </w:r>
      <w:r w:rsidRPr="004C0ABF">
        <w:rPr>
          <w:rFonts w:ascii="Courier New" w:hAnsi="Courier New" w:cs="Courier New"/>
          <w:noProof/>
          <w:color w:val="808080"/>
          <w:sz w:val="18"/>
          <w:szCs w:val="18"/>
        </w:rPr>
        <w:t>=</w:t>
      </w:r>
      <w:r w:rsidRPr="004C0ABF">
        <w:rPr>
          <w:rFonts w:ascii="Courier New" w:hAnsi="Courier New" w:cs="Courier New"/>
          <w:noProof/>
          <w:sz w:val="18"/>
          <w:szCs w:val="18"/>
        </w:rPr>
        <w:t xml:space="preserve"> @FileName</w:t>
      </w:r>
      <w:r>
        <w:rPr>
          <w:rFonts w:ascii="Courier New" w:hAnsi="Courier New" w:cs="Courier New"/>
          <w:noProof/>
          <w:color w:val="0000FF"/>
          <w:sz w:val="18"/>
          <w:szCs w:val="18"/>
        </w:rPr>
        <w:br/>
      </w:r>
      <w:r w:rsidRPr="004C0ABF">
        <w:rPr>
          <w:rFonts w:ascii="Courier New" w:hAnsi="Courier New" w:cs="Courier New"/>
          <w:noProof/>
          <w:sz w:val="18"/>
          <w:szCs w:val="18"/>
        </w:rPr>
        <w:tab/>
      </w:r>
      <w:r w:rsidRPr="004C0ABF">
        <w:rPr>
          <w:rFonts w:ascii="Courier New" w:hAnsi="Courier New" w:cs="Courier New"/>
          <w:noProof/>
          <w:color w:val="0000FF"/>
          <w:sz w:val="18"/>
          <w:szCs w:val="18"/>
        </w:rPr>
        <w:t>WITH</w:t>
      </w:r>
      <w:r w:rsidRPr="004C0ABF">
        <w:rPr>
          <w:rFonts w:ascii="Courier New" w:hAnsi="Courier New" w:cs="Courier New"/>
          <w:noProof/>
          <w:sz w:val="18"/>
          <w:szCs w:val="18"/>
        </w:rPr>
        <w:t xml:space="preserve"> </w:t>
      </w:r>
      <w:r w:rsidRPr="004C0ABF">
        <w:rPr>
          <w:rFonts w:ascii="Courier New" w:hAnsi="Courier New" w:cs="Courier New"/>
          <w:noProof/>
          <w:color w:val="FF00FF"/>
          <w:sz w:val="18"/>
          <w:szCs w:val="18"/>
        </w:rPr>
        <w:t>CHECKSUM</w:t>
      </w:r>
      <w:r w:rsidRPr="004C0ABF">
        <w:rPr>
          <w:rFonts w:ascii="Courier New" w:hAnsi="Courier New" w:cs="Courier New"/>
          <w:noProof/>
          <w:color w:val="808080"/>
          <w:sz w:val="18"/>
          <w:szCs w:val="18"/>
        </w:rPr>
        <w:t>,</w:t>
      </w:r>
      <w:r w:rsidRPr="004C0ABF">
        <w:rPr>
          <w:rFonts w:ascii="Courier New" w:hAnsi="Courier New" w:cs="Courier New"/>
          <w:noProof/>
          <w:sz w:val="18"/>
          <w:szCs w:val="18"/>
        </w:rPr>
        <w:t xml:space="preserve"> </w:t>
      </w:r>
      <w:r w:rsidRPr="004C0ABF">
        <w:rPr>
          <w:rFonts w:ascii="Courier New" w:hAnsi="Courier New" w:cs="Courier New"/>
          <w:noProof/>
          <w:color w:val="0000FF"/>
          <w:sz w:val="18"/>
          <w:szCs w:val="18"/>
        </w:rPr>
        <w:t>INIT</w:t>
      </w:r>
      <w:r w:rsidRPr="004C0ABF">
        <w:rPr>
          <w:rFonts w:ascii="Courier New" w:hAnsi="Courier New" w:cs="Courier New"/>
          <w:noProof/>
          <w:color w:val="808080"/>
          <w:sz w:val="18"/>
          <w:szCs w:val="18"/>
        </w:rPr>
        <w:t>;</w:t>
      </w:r>
    </w:p>
    <w:p w:rsidR="00A245F2" w:rsidRDefault="00A245F2" w:rsidP="00A245F2">
      <w:pPr>
        <w:rPr>
          <w:rFonts w:ascii="Arial" w:hAnsi="Arial" w:cs="Arial"/>
        </w:rPr>
      </w:pPr>
    </w:p>
    <w:p w:rsidR="007D4E89" w:rsidRDefault="007D4E89" w:rsidP="00880730">
      <w:pPr>
        <w:rPr>
          <w:rFonts w:ascii="Arial" w:hAnsi="Arial" w:cs="Arial"/>
        </w:rPr>
      </w:pPr>
      <w:r>
        <w:rPr>
          <w:rFonts w:ascii="Arial" w:hAnsi="Arial" w:cs="Arial"/>
        </w:rPr>
        <w:t>The following example creates a backup sequence number that increments by one each time a backup is run.</w:t>
      </w:r>
    </w:p>
    <w:p w:rsidR="007D4E89" w:rsidRPr="004C0ABF" w:rsidRDefault="007D4E89" w:rsidP="007D4E89">
      <w:pPr>
        <w:rPr>
          <w:rFonts w:ascii="Courier New" w:hAnsi="Courier New" w:cs="Courier New"/>
          <w:noProof/>
          <w:color w:val="00B050"/>
          <w:sz w:val="18"/>
          <w:szCs w:val="18"/>
        </w:rPr>
      </w:pPr>
      <w:r w:rsidRPr="004C0ABF">
        <w:rPr>
          <w:rFonts w:ascii="Courier New" w:hAnsi="Courier New" w:cs="Courier New"/>
          <w:noProof/>
          <w:color w:val="00B050"/>
          <w:sz w:val="18"/>
          <w:szCs w:val="18"/>
        </w:rPr>
        <w:t>-- use a sequential number as backup sequence number</w:t>
      </w:r>
      <w:r w:rsidRPr="004C0ABF">
        <w:rPr>
          <w:rFonts w:ascii="Courier New" w:hAnsi="Courier New" w:cs="Courier New"/>
          <w:noProof/>
          <w:color w:val="00B050"/>
          <w:sz w:val="18"/>
          <w:szCs w:val="18"/>
        </w:rPr>
        <w:br/>
        <w:t xml:space="preserve">-- the following code must be executed only once per database to create the </w:t>
      </w:r>
      <w:r w:rsidRPr="004C0ABF">
        <w:rPr>
          <w:rFonts w:ascii="Courier New" w:hAnsi="Courier New" w:cs="Courier New"/>
          <w:noProof/>
          <w:color w:val="00B050"/>
          <w:sz w:val="18"/>
          <w:szCs w:val="18"/>
        </w:rPr>
        <w:br/>
        <w:t>-- required table to store the sequence number</w:t>
      </w:r>
    </w:p>
    <w:p w:rsidR="007D4E89" w:rsidRPr="004C0ABF" w:rsidRDefault="007D4E89" w:rsidP="007D4E89">
      <w:pPr>
        <w:autoSpaceDE w:val="0"/>
        <w:autoSpaceDN w:val="0"/>
        <w:adjustRightInd w:val="0"/>
        <w:spacing w:after="0" w:line="240" w:lineRule="auto"/>
        <w:rPr>
          <w:rFonts w:ascii="Courier New" w:hAnsi="Courier New" w:cs="Courier New"/>
          <w:noProof/>
          <w:sz w:val="18"/>
          <w:szCs w:val="18"/>
        </w:rPr>
      </w:pPr>
      <w:r w:rsidRPr="004C0ABF">
        <w:rPr>
          <w:rFonts w:ascii="Courier New" w:hAnsi="Courier New" w:cs="Courier New"/>
          <w:noProof/>
          <w:color w:val="0000FF"/>
          <w:sz w:val="18"/>
          <w:szCs w:val="18"/>
        </w:rPr>
        <w:t>USE</w:t>
      </w:r>
      <w:r w:rsidRPr="004C0ABF">
        <w:rPr>
          <w:rFonts w:ascii="Courier New" w:hAnsi="Courier New" w:cs="Courier New"/>
          <w:noProof/>
          <w:sz w:val="18"/>
          <w:szCs w:val="18"/>
        </w:rPr>
        <w:t xml:space="preserve"> MyVLDB</w:t>
      </w:r>
      <w:r w:rsidRPr="004C0ABF">
        <w:rPr>
          <w:rFonts w:ascii="Courier New" w:hAnsi="Courier New" w:cs="Courier New"/>
          <w:noProof/>
          <w:color w:val="808080"/>
          <w:sz w:val="18"/>
          <w:szCs w:val="18"/>
        </w:rPr>
        <w:t>;</w:t>
      </w:r>
    </w:p>
    <w:p w:rsidR="007D4E89" w:rsidRPr="004C0ABF" w:rsidRDefault="007D4E89" w:rsidP="007D4E89">
      <w:pPr>
        <w:autoSpaceDE w:val="0"/>
        <w:autoSpaceDN w:val="0"/>
        <w:adjustRightInd w:val="0"/>
        <w:spacing w:after="0" w:line="240" w:lineRule="auto"/>
        <w:rPr>
          <w:rFonts w:ascii="Courier New" w:hAnsi="Courier New" w:cs="Courier New"/>
          <w:noProof/>
          <w:color w:val="0000FF"/>
          <w:sz w:val="18"/>
          <w:szCs w:val="18"/>
        </w:rPr>
      </w:pPr>
      <w:r w:rsidRPr="004C0ABF">
        <w:rPr>
          <w:rFonts w:ascii="Courier New" w:hAnsi="Courier New" w:cs="Courier New"/>
          <w:noProof/>
          <w:color w:val="0000FF"/>
          <w:sz w:val="18"/>
          <w:szCs w:val="18"/>
        </w:rPr>
        <w:t>GO</w:t>
      </w:r>
    </w:p>
    <w:p w:rsidR="007D4E89" w:rsidRPr="004C0ABF" w:rsidRDefault="007D4E89" w:rsidP="007D4E89">
      <w:pPr>
        <w:autoSpaceDE w:val="0"/>
        <w:autoSpaceDN w:val="0"/>
        <w:adjustRightInd w:val="0"/>
        <w:spacing w:after="0" w:line="240" w:lineRule="auto"/>
        <w:rPr>
          <w:rFonts w:ascii="Courier New" w:hAnsi="Courier New" w:cs="Courier New"/>
          <w:noProof/>
          <w:sz w:val="18"/>
          <w:szCs w:val="18"/>
        </w:rPr>
      </w:pPr>
      <w:r w:rsidRPr="004C0ABF">
        <w:rPr>
          <w:rFonts w:ascii="Courier New" w:hAnsi="Courier New" w:cs="Courier New"/>
          <w:noProof/>
          <w:color w:val="0000FF"/>
          <w:sz w:val="18"/>
          <w:szCs w:val="18"/>
        </w:rPr>
        <w:t>CREATE</w:t>
      </w:r>
      <w:r w:rsidRPr="004C0ABF">
        <w:rPr>
          <w:rFonts w:ascii="Courier New" w:hAnsi="Courier New" w:cs="Courier New"/>
          <w:noProof/>
          <w:sz w:val="18"/>
          <w:szCs w:val="18"/>
        </w:rPr>
        <w:t xml:space="preserve"> </w:t>
      </w:r>
      <w:r w:rsidRPr="004C0ABF">
        <w:rPr>
          <w:rFonts w:ascii="Courier New" w:hAnsi="Courier New" w:cs="Courier New"/>
          <w:noProof/>
          <w:color w:val="0000FF"/>
          <w:sz w:val="18"/>
          <w:szCs w:val="18"/>
        </w:rPr>
        <w:t>SCHEMA</w:t>
      </w:r>
      <w:r w:rsidRPr="004C0ABF">
        <w:rPr>
          <w:rFonts w:ascii="Courier New" w:hAnsi="Courier New" w:cs="Courier New"/>
          <w:noProof/>
          <w:sz w:val="18"/>
          <w:szCs w:val="18"/>
        </w:rPr>
        <w:t xml:space="preserve"> DBBackup</w:t>
      </w:r>
      <w:r w:rsidRPr="004C0ABF">
        <w:rPr>
          <w:rFonts w:ascii="Courier New" w:hAnsi="Courier New" w:cs="Courier New"/>
          <w:noProof/>
          <w:color w:val="808080"/>
          <w:sz w:val="18"/>
          <w:szCs w:val="18"/>
        </w:rPr>
        <w:t>;</w:t>
      </w:r>
    </w:p>
    <w:p w:rsidR="007D4E89" w:rsidRPr="004C0ABF" w:rsidRDefault="007D4E89" w:rsidP="007D4E89">
      <w:pPr>
        <w:autoSpaceDE w:val="0"/>
        <w:autoSpaceDN w:val="0"/>
        <w:adjustRightInd w:val="0"/>
        <w:spacing w:after="0" w:line="240" w:lineRule="auto"/>
        <w:rPr>
          <w:rFonts w:ascii="Courier New" w:hAnsi="Courier New" w:cs="Courier New"/>
          <w:noProof/>
          <w:color w:val="0000FF"/>
          <w:sz w:val="18"/>
          <w:szCs w:val="18"/>
        </w:rPr>
      </w:pPr>
      <w:r w:rsidRPr="004C0ABF">
        <w:rPr>
          <w:rFonts w:ascii="Courier New" w:hAnsi="Courier New" w:cs="Courier New"/>
          <w:noProof/>
          <w:color w:val="0000FF"/>
          <w:sz w:val="18"/>
          <w:szCs w:val="18"/>
        </w:rPr>
        <w:t>GO</w:t>
      </w:r>
    </w:p>
    <w:p w:rsidR="007D4E89" w:rsidRPr="004C0ABF" w:rsidRDefault="007D4E89" w:rsidP="007D4E89">
      <w:pPr>
        <w:autoSpaceDE w:val="0"/>
        <w:autoSpaceDN w:val="0"/>
        <w:adjustRightInd w:val="0"/>
        <w:spacing w:after="0" w:line="240" w:lineRule="auto"/>
        <w:rPr>
          <w:rFonts w:ascii="Courier New" w:hAnsi="Courier New" w:cs="Courier New"/>
          <w:noProof/>
          <w:color w:val="808080"/>
          <w:sz w:val="18"/>
          <w:szCs w:val="18"/>
        </w:rPr>
      </w:pPr>
      <w:r w:rsidRPr="004C0ABF">
        <w:rPr>
          <w:rFonts w:ascii="Courier New" w:hAnsi="Courier New" w:cs="Courier New"/>
          <w:noProof/>
          <w:color w:val="0000FF"/>
          <w:sz w:val="18"/>
          <w:szCs w:val="18"/>
        </w:rPr>
        <w:t>CREATE</w:t>
      </w:r>
      <w:r w:rsidRPr="004C0ABF">
        <w:rPr>
          <w:rFonts w:ascii="Courier New" w:hAnsi="Courier New" w:cs="Courier New"/>
          <w:noProof/>
          <w:sz w:val="18"/>
          <w:szCs w:val="18"/>
        </w:rPr>
        <w:t xml:space="preserve"> </w:t>
      </w:r>
      <w:r w:rsidRPr="004C0ABF">
        <w:rPr>
          <w:rFonts w:ascii="Courier New" w:hAnsi="Courier New" w:cs="Courier New"/>
          <w:noProof/>
          <w:color w:val="0000FF"/>
          <w:sz w:val="18"/>
          <w:szCs w:val="18"/>
        </w:rPr>
        <w:t>TABLE</w:t>
      </w:r>
      <w:r w:rsidRPr="004C0ABF">
        <w:rPr>
          <w:rFonts w:ascii="Courier New" w:hAnsi="Courier New" w:cs="Courier New"/>
          <w:noProof/>
          <w:sz w:val="18"/>
          <w:szCs w:val="18"/>
        </w:rPr>
        <w:t xml:space="preserve"> DBBackup</w:t>
      </w:r>
      <w:r w:rsidRPr="004C0ABF">
        <w:rPr>
          <w:rFonts w:ascii="Courier New" w:hAnsi="Courier New" w:cs="Courier New"/>
          <w:noProof/>
          <w:color w:val="808080"/>
          <w:sz w:val="18"/>
          <w:szCs w:val="18"/>
        </w:rPr>
        <w:t>.</w:t>
      </w:r>
      <w:r w:rsidRPr="004C0ABF">
        <w:rPr>
          <w:rFonts w:ascii="Courier New" w:hAnsi="Courier New" w:cs="Courier New"/>
          <w:noProof/>
          <w:sz w:val="18"/>
          <w:szCs w:val="18"/>
        </w:rPr>
        <w:t>Sequence</w:t>
      </w:r>
      <w:r w:rsidRPr="004C0ABF">
        <w:rPr>
          <w:rFonts w:ascii="Courier New" w:hAnsi="Courier New" w:cs="Courier New"/>
          <w:noProof/>
          <w:color w:val="808080"/>
          <w:sz w:val="18"/>
          <w:szCs w:val="18"/>
        </w:rPr>
        <w:t>(</w:t>
      </w:r>
    </w:p>
    <w:p w:rsidR="007D4E89" w:rsidRPr="004C0ABF" w:rsidRDefault="007D4E89" w:rsidP="007D4E89">
      <w:pPr>
        <w:autoSpaceDE w:val="0"/>
        <w:autoSpaceDN w:val="0"/>
        <w:adjustRightInd w:val="0"/>
        <w:spacing w:after="0" w:line="240" w:lineRule="auto"/>
        <w:rPr>
          <w:rFonts w:ascii="Courier New" w:hAnsi="Courier New" w:cs="Courier New"/>
          <w:noProof/>
          <w:color w:val="808080"/>
          <w:sz w:val="18"/>
          <w:szCs w:val="18"/>
        </w:rPr>
      </w:pPr>
      <w:r w:rsidRPr="004C0ABF">
        <w:rPr>
          <w:rFonts w:ascii="Courier New" w:hAnsi="Courier New" w:cs="Courier New"/>
          <w:noProof/>
          <w:sz w:val="18"/>
          <w:szCs w:val="18"/>
        </w:rPr>
        <w:tab/>
        <w:t xml:space="preserve">Number </w:t>
      </w:r>
      <w:r w:rsidRPr="004C0ABF">
        <w:rPr>
          <w:rFonts w:ascii="Courier New" w:hAnsi="Courier New" w:cs="Courier New"/>
          <w:noProof/>
          <w:color w:val="0000FF"/>
          <w:sz w:val="18"/>
          <w:szCs w:val="18"/>
        </w:rPr>
        <w:t>int</w:t>
      </w:r>
      <w:r w:rsidRPr="004C0ABF">
        <w:rPr>
          <w:rFonts w:ascii="Courier New" w:hAnsi="Courier New" w:cs="Courier New"/>
          <w:noProof/>
          <w:sz w:val="18"/>
          <w:szCs w:val="18"/>
        </w:rPr>
        <w:t xml:space="preserve">  </w:t>
      </w:r>
      <w:r w:rsidRPr="004C0ABF">
        <w:rPr>
          <w:rFonts w:ascii="Courier New" w:hAnsi="Courier New" w:cs="Courier New"/>
          <w:noProof/>
          <w:color w:val="808080"/>
          <w:sz w:val="18"/>
          <w:szCs w:val="18"/>
        </w:rPr>
        <w:t>NOT</w:t>
      </w:r>
      <w:r w:rsidRPr="004C0ABF">
        <w:rPr>
          <w:rFonts w:ascii="Courier New" w:hAnsi="Courier New" w:cs="Courier New"/>
          <w:noProof/>
          <w:sz w:val="18"/>
          <w:szCs w:val="18"/>
        </w:rPr>
        <w:t xml:space="preserve"> </w:t>
      </w:r>
      <w:r w:rsidRPr="004C0ABF">
        <w:rPr>
          <w:rFonts w:ascii="Courier New" w:hAnsi="Courier New" w:cs="Courier New"/>
          <w:noProof/>
          <w:color w:val="808080"/>
          <w:sz w:val="18"/>
          <w:szCs w:val="18"/>
        </w:rPr>
        <w:t>NULL,</w:t>
      </w:r>
    </w:p>
    <w:p w:rsidR="007D4E89" w:rsidRPr="004C0ABF" w:rsidRDefault="007D4E89" w:rsidP="007D4E89">
      <w:pPr>
        <w:autoSpaceDE w:val="0"/>
        <w:autoSpaceDN w:val="0"/>
        <w:adjustRightInd w:val="0"/>
        <w:spacing w:after="0" w:line="240" w:lineRule="auto"/>
        <w:rPr>
          <w:rFonts w:ascii="Courier New" w:hAnsi="Courier New" w:cs="Courier New"/>
          <w:noProof/>
          <w:color w:val="808080"/>
          <w:sz w:val="18"/>
          <w:szCs w:val="18"/>
        </w:rPr>
      </w:pPr>
      <w:r w:rsidRPr="004C0ABF">
        <w:rPr>
          <w:rFonts w:ascii="Courier New" w:hAnsi="Courier New" w:cs="Courier New"/>
          <w:noProof/>
          <w:sz w:val="18"/>
          <w:szCs w:val="18"/>
        </w:rPr>
        <w:tab/>
        <w:t xml:space="preserve">ID     </w:t>
      </w:r>
      <w:r w:rsidRPr="004C0ABF">
        <w:rPr>
          <w:rFonts w:ascii="Courier New" w:hAnsi="Courier New" w:cs="Courier New"/>
          <w:noProof/>
          <w:color w:val="0000FF"/>
          <w:sz w:val="18"/>
          <w:szCs w:val="18"/>
        </w:rPr>
        <w:t>int</w:t>
      </w:r>
      <w:r w:rsidRPr="004C0ABF">
        <w:rPr>
          <w:rFonts w:ascii="Courier New" w:hAnsi="Courier New" w:cs="Courier New"/>
          <w:noProof/>
          <w:sz w:val="18"/>
          <w:szCs w:val="18"/>
        </w:rPr>
        <w:t xml:space="preserve">  </w:t>
      </w:r>
      <w:r w:rsidRPr="004C0ABF">
        <w:rPr>
          <w:rFonts w:ascii="Courier New" w:hAnsi="Courier New" w:cs="Courier New"/>
          <w:noProof/>
          <w:color w:val="808080"/>
          <w:sz w:val="18"/>
          <w:szCs w:val="18"/>
        </w:rPr>
        <w:t>NOT</w:t>
      </w:r>
      <w:r w:rsidRPr="004C0ABF">
        <w:rPr>
          <w:rFonts w:ascii="Courier New" w:hAnsi="Courier New" w:cs="Courier New"/>
          <w:noProof/>
          <w:sz w:val="18"/>
          <w:szCs w:val="18"/>
        </w:rPr>
        <w:t xml:space="preserve"> </w:t>
      </w:r>
      <w:r w:rsidRPr="004C0ABF">
        <w:rPr>
          <w:rFonts w:ascii="Courier New" w:hAnsi="Courier New" w:cs="Courier New"/>
          <w:noProof/>
          <w:color w:val="808080"/>
          <w:sz w:val="18"/>
          <w:szCs w:val="18"/>
        </w:rPr>
        <w:t>NULL,</w:t>
      </w:r>
    </w:p>
    <w:p w:rsidR="007D4E89" w:rsidRPr="004C0ABF" w:rsidRDefault="007D4E89" w:rsidP="007D4E89">
      <w:pPr>
        <w:autoSpaceDE w:val="0"/>
        <w:autoSpaceDN w:val="0"/>
        <w:adjustRightInd w:val="0"/>
        <w:spacing w:after="0" w:line="240" w:lineRule="auto"/>
        <w:rPr>
          <w:rFonts w:ascii="Courier New" w:hAnsi="Courier New" w:cs="Courier New"/>
          <w:noProof/>
          <w:color w:val="808080"/>
          <w:sz w:val="18"/>
          <w:szCs w:val="18"/>
        </w:rPr>
      </w:pPr>
      <w:r w:rsidRPr="004C0ABF">
        <w:rPr>
          <w:rFonts w:ascii="Courier New" w:hAnsi="Courier New" w:cs="Courier New"/>
          <w:noProof/>
          <w:sz w:val="18"/>
          <w:szCs w:val="18"/>
        </w:rPr>
        <w:tab/>
      </w:r>
      <w:r w:rsidRPr="004C0ABF">
        <w:rPr>
          <w:rFonts w:ascii="Courier New" w:hAnsi="Courier New" w:cs="Courier New"/>
          <w:noProof/>
          <w:color w:val="0000FF"/>
          <w:sz w:val="18"/>
          <w:szCs w:val="18"/>
        </w:rPr>
        <w:t>CONSTRAINT</w:t>
      </w:r>
      <w:r w:rsidRPr="004C0ABF">
        <w:rPr>
          <w:rFonts w:ascii="Courier New" w:hAnsi="Courier New" w:cs="Courier New"/>
          <w:noProof/>
          <w:sz w:val="18"/>
          <w:szCs w:val="18"/>
        </w:rPr>
        <w:t xml:space="preserve"> PK_Seq </w:t>
      </w:r>
      <w:r w:rsidRPr="004C0ABF">
        <w:rPr>
          <w:rFonts w:ascii="Courier New" w:hAnsi="Courier New" w:cs="Courier New"/>
          <w:noProof/>
          <w:color w:val="0000FF"/>
          <w:sz w:val="18"/>
          <w:szCs w:val="18"/>
        </w:rPr>
        <w:t>PRIMARY</w:t>
      </w:r>
      <w:r w:rsidRPr="004C0ABF">
        <w:rPr>
          <w:rFonts w:ascii="Courier New" w:hAnsi="Courier New" w:cs="Courier New"/>
          <w:noProof/>
          <w:sz w:val="18"/>
          <w:szCs w:val="18"/>
        </w:rPr>
        <w:t xml:space="preserve"> </w:t>
      </w:r>
      <w:r w:rsidRPr="004C0ABF">
        <w:rPr>
          <w:rFonts w:ascii="Courier New" w:hAnsi="Courier New" w:cs="Courier New"/>
          <w:noProof/>
          <w:color w:val="0000FF"/>
          <w:sz w:val="18"/>
          <w:szCs w:val="18"/>
        </w:rPr>
        <w:t>KEY</w:t>
      </w:r>
      <w:r w:rsidRPr="004C0ABF">
        <w:rPr>
          <w:rFonts w:ascii="Courier New" w:hAnsi="Courier New" w:cs="Courier New"/>
          <w:noProof/>
          <w:sz w:val="18"/>
          <w:szCs w:val="18"/>
        </w:rPr>
        <w:t xml:space="preserve"> </w:t>
      </w:r>
      <w:r w:rsidRPr="004C0ABF">
        <w:rPr>
          <w:rFonts w:ascii="Courier New" w:hAnsi="Courier New" w:cs="Courier New"/>
          <w:noProof/>
          <w:color w:val="0000FF"/>
          <w:sz w:val="18"/>
          <w:szCs w:val="18"/>
        </w:rPr>
        <w:t xml:space="preserve">CLUSTERED </w:t>
      </w:r>
      <w:r w:rsidRPr="004C0ABF">
        <w:rPr>
          <w:rFonts w:ascii="Courier New" w:hAnsi="Courier New" w:cs="Courier New"/>
          <w:noProof/>
          <w:color w:val="808080"/>
          <w:sz w:val="18"/>
          <w:szCs w:val="18"/>
        </w:rPr>
        <w:t>(</w:t>
      </w:r>
      <w:r w:rsidRPr="004C0ABF">
        <w:rPr>
          <w:rFonts w:ascii="Courier New" w:hAnsi="Courier New" w:cs="Courier New"/>
          <w:noProof/>
          <w:sz w:val="18"/>
          <w:szCs w:val="18"/>
        </w:rPr>
        <w:t xml:space="preserve">ID </w:t>
      </w:r>
      <w:r w:rsidRPr="004C0ABF">
        <w:rPr>
          <w:rFonts w:ascii="Courier New" w:hAnsi="Courier New" w:cs="Courier New"/>
          <w:noProof/>
          <w:color w:val="0000FF"/>
          <w:sz w:val="18"/>
          <w:szCs w:val="18"/>
        </w:rPr>
        <w:t>ASC</w:t>
      </w:r>
      <w:r w:rsidRPr="004C0ABF">
        <w:rPr>
          <w:rFonts w:ascii="Courier New" w:hAnsi="Courier New" w:cs="Courier New"/>
          <w:noProof/>
          <w:color w:val="808080"/>
          <w:sz w:val="18"/>
          <w:szCs w:val="18"/>
        </w:rPr>
        <w:t>)</w:t>
      </w:r>
    </w:p>
    <w:p w:rsidR="007D4E89" w:rsidRPr="004C0ABF" w:rsidRDefault="007D4E89" w:rsidP="007D4E89">
      <w:pPr>
        <w:autoSpaceDE w:val="0"/>
        <w:autoSpaceDN w:val="0"/>
        <w:adjustRightInd w:val="0"/>
        <w:spacing w:after="0" w:line="240" w:lineRule="auto"/>
        <w:rPr>
          <w:rFonts w:ascii="Courier New" w:hAnsi="Courier New" w:cs="Courier New"/>
          <w:noProof/>
          <w:color w:val="808080"/>
          <w:sz w:val="18"/>
          <w:szCs w:val="18"/>
        </w:rPr>
      </w:pPr>
      <w:r w:rsidRPr="004C0ABF">
        <w:rPr>
          <w:rFonts w:ascii="Courier New" w:hAnsi="Courier New" w:cs="Courier New"/>
          <w:noProof/>
          <w:color w:val="808080"/>
          <w:sz w:val="18"/>
          <w:szCs w:val="18"/>
        </w:rPr>
        <w:t>);</w:t>
      </w:r>
    </w:p>
    <w:p w:rsidR="007D4E89" w:rsidRPr="004C0ABF" w:rsidRDefault="007D4E89" w:rsidP="007D4E89">
      <w:pPr>
        <w:autoSpaceDE w:val="0"/>
        <w:autoSpaceDN w:val="0"/>
        <w:adjustRightInd w:val="0"/>
        <w:spacing w:after="0" w:line="240" w:lineRule="auto"/>
        <w:rPr>
          <w:rFonts w:ascii="Courier New" w:hAnsi="Courier New" w:cs="Courier New"/>
          <w:noProof/>
          <w:color w:val="808080"/>
          <w:sz w:val="18"/>
          <w:szCs w:val="18"/>
        </w:rPr>
      </w:pPr>
      <w:r w:rsidRPr="004C0ABF">
        <w:rPr>
          <w:rFonts w:ascii="Courier New" w:hAnsi="Courier New" w:cs="Courier New"/>
          <w:noProof/>
          <w:color w:val="0000FF"/>
          <w:sz w:val="18"/>
          <w:szCs w:val="18"/>
        </w:rPr>
        <w:t>ALTER</w:t>
      </w:r>
      <w:r w:rsidRPr="004C0ABF">
        <w:rPr>
          <w:rFonts w:ascii="Courier New" w:hAnsi="Courier New" w:cs="Courier New"/>
          <w:noProof/>
          <w:sz w:val="18"/>
          <w:szCs w:val="18"/>
        </w:rPr>
        <w:t xml:space="preserve"> </w:t>
      </w:r>
      <w:r w:rsidRPr="004C0ABF">
        <w:rPr>
          <w:rFonts w:ascii="Courier New" w:hAnsi="Courier New" w:cs="Courier New"/>
          <w:noProof/>
          <w:color w:val="0000FF"/>
          <w:sz w:val="18"/>
          <w:szCs w:val="18"/>
        </w:rPr>
        <w:t>TABLE</w:t>
      </w:r>
      <w:r w:rsidRPr="004C0ABF">
        <w:rPr>
          <w:rFonts w:ascii="Courier New" w:hAnsi="Courier New" w:cs="Courier New"/>
          <w:noProof/>
          <w:sz w:val="18"/>
          <w:szCs w:val="18"/>
        </w:rPr>
        <w:t xml:space="preserve"> DBBackup</w:t>
      </w:r>
      <w:r w:rsidRPr="004C0ABF">
        <w:rPr>
          <w:rFonts w:ascii="Courier New" w:hAnsi="Courier New" w:cs="Courier New"/>
          <w:noProof/>
          <w:color w:val="808080"/>
          <w:sz w:val="18"/>
          <w:szCs w:val="18"/>
        </w:rPr>
        <w:t>.</w:t>
      </w:r>
      <w:r w:rsidRPr="004C0ABF">
        <w:rPr>
          <w:rFonts w:ascii="Courier New" w:hAnsi="Courier New" w:cs="Courier New"/>
          <w:noProof/>
          <w:sz w:val="18"/>
          <w:szCs w:val="18"/>
        </w:rPr>
        <w:t xml:space="preserve">Sequence </w:t>
      </w:r>
      <w:r w:rsidRPr="004C0ABF">
        <w:rPr>
          <w:rFonts w:ascii="Courier New" w:hAnsi="Courier New" w:cs="Courier New"/>
          <w:noProof/>
          <w:color w:val="0000FF"/>
          <w:sz w:val="18"/>
          <w:szCs w:val="18"/>
        </w:rPr>
        <w:t>WITH</w:t>
      </w:r>
      <w:r w:rsidRPr="004C0ABF">
        <w:rPr>
          <w:rFonts w:ascii="Courier New" w:hAnsi="Courier New" w:cs="Courier New"/>
          <w:noProof/>
          <w:sz w:val="18"/>
          <w:szCs w:val="18"/>
        </w:rPr>
        <w:t xml:space="preserve"> </w:t>
      </w:r>
      <w:r w:rsidRPr="004C0ABF">
        <w:rPr>
          <w:rFonts w:ascii="Courier New" w:hAnsi="Courier New" w:cs="Courier New"/>
          <w:noProof/>
          <w:color w:val="0000FF"/>
          <w:sz w:val="18"/>
          <w:szCs w:val="18"/>
        </w:rPr>
        <w:t>CHECK ADD CONSTRAINT</w:t>
      </w:r>
      <w:r w:rsidRPr="004C0ABF">
        <w:rPr>
          <w:rFonts w:ascii="Courier New" w:hAnsi="Courier New" w:cs="Courier New"/>
          <w:noProof/>
          <w:sz w:val="18"/>
          <w:szCs w:val="18"/>
        </w:rPr>
        <w:t xml:space="preserve"> CK_Seq </w:t>
      </w:r>
      <w:r w:rsidRPr="004C0ABF">
        <w:rPr>
          <w:rFonts w:ascii="Courier New" w:hAnsi="Courier New" w:cs="Courier New"/>
          <w:noProof/>
          <w:color w:val="0000FF"/>
          <w:sz w:val="18"/>
          <w:szCs w:val="18"/>
        </w:rPr>
        <w:t xml:space="preserve">CHECK </w:t>
      </w:r>
      <w:r w:rsidRPr="004C0ABF">
        <w:rPr>
          <w:rFonts w:ascii="Courier New" w:hAnsi="Courier New" w:cs="Courier New"/>
          <w:noProof/>
          <w:color w:val="808080"/>
          <w:sz w:val="18"/>
          <w:szCs w:val="18"/>
        </w:rPr>
        <w:t>(</w:t>
      </w:r>
      <w:r w:rsidRPr="004C0ABF">
        <w:rPr>
          <w:rFonts w:ascii="Courier New" w:hAnsi="Courier New" w:cs="Courier New"/>
          <w:noProof/>
          <w:sz w:val="18"/>
          <w:szCs w:val="18"/>
        </w:rPr>
        <w:t>ID</w:t>
      </w:r>
      <w:r w:rsidRPr="004C0ABF">
        <w:rPr>
          <w:rFonts w:ascii="Courier New" w:hAnsi="Courier New" w:cs="Courier New"/>
          <w:noProof/>
          <w:color w:val="808080"/>
          <w:sz w:val="18"/>
          <w:szCs w:val="18"/>
        </w:rPr>
        <w:t>=</w:t>
      </w:r>
      <w:r w:rsidRPr="004C0ABF">
        <w:rPr>
          <w:rFonts w:ascii="Courier New" w:hAnsi="Courier New" w:cs="Courier New"/>
          <w:noProof/>
          <w:sz w:val="18"/>
          <w:szCs w:val="18"/>
        </w:rPr>
        <w:t>1</w:t>
      </w:r>
      <w:r w:rsidRPr="004C0ABF">
        <w:rPr>
          <w:rFonts w:ascii="Courier New" w:hAnsi="Courier New" w:cs="Courier New"/>
          <w:noProof/>
          <w:color w:val="808080"/>
          <w:sz w:val="18"/>
          <w:szCs w:val="18"/>
        </w:rPr>
        <w:t>);</w:t>
      </w:r>
    </w:p>
    <w:p w:rsidR="007D4E89" w:rsidRPr="004C0ABF" w:rsidRDefault="007D4E89" w:rsidP="007D4E89">
      <w:pPr>
        <w:autoSpaceDE w:val="0"/>
        <w:autoSpaceDN w:val="0"/>
        <w:adjustRightInd w:val="0"/>
        <w:spacing w:after="0" w:line="240" w:lineRule="auto"/>
        <w:rPr>
          <w:rFonts w:ascii="Courier New" w:hAnsi="Courier New" w:cs="Courier New"/>
          <w:noProof/>
          <w:sz w:val="18"/>
          <w:szCs w:val="18"/>
        </w:rPr>
      </w:pPr>
      <w:r w:rsidRPr="004C0ABF">
        <w:rPr>
          <w:rFonts w:ascii="Courier New" w:hAnsi="Courier New" w:cs="Courier New"/>
          <w:noProof/>
          <w:color w:val="0000FF"/>
          <w:sz w:val="18"/>
          <w:szCs w:val="18"/>
        </w:rPr>
        <w:lastRenderedPageBreak/>
        <w:t>ALTER</w:t>
      </w:r>
      <w:r w:rsidRPr="004C0ABF">
        <w:rPr>
          <w:rFonts w:ascii="Courier New" w:hAnsi="Courier New" w:cs="Courier New"/>
          <w:noProof/>
          <w:sz w:val="18"/>
          <w:szCs w:val="18"/>
        </w:rPr>
        <w:t xml:space="preserve"> </w:t>
      </w:r>
      <w:r w:rsidRPr="004C0ABF">
        <w:rPr>
          <w:rFonts w:ascii="Courier New" w:hAnsi="Courier New" w:cs="Courier New"/>
          <w:noProof/>
          <w:color w:val="0000FF"/>
          <w:sz w:val="18"/>
          <w:szCs w:val="18"/>
        </w:rPr>
        <w:t>TABLE</w:t>
      </w:r>
      <w:r w:rsidRPr="004C0ABF">
        <w:rPr>
          <w:rFonts w:ascii="Courier New" w:hAnsi="Courier New" w:cs="Courier New"/>
          <w:noProof/>
          <w:sz w:val="18"/>
          <w:szCs w:val="18"/>
        </w:rPr>
        <w:t xml:space="preserve"> DBBackup</w:t>
      </w:r>
      <w:r w:rsidRPr="004C0ABF">
        <w:rPr>
          <w:rFonts w:ascii="Courier New" w:hAnsi="Courier New" w:cs="Courier New"/>
          <w:noProof/>
          <w:color w:val="808080"/>
          <w:sz w:val="18"/>
          <w:szCs w:val="18"/>
        </w:rPr>
        <w:t>.</w:t>
      </w:r>
      <w:r w:rsidRPr="004C0ABF">
        <w:rPr>
          <w:rFonts w:ascii="Courier New" w:hAnsi="Courier New" w:cs="Courier New"/>
          <w:noProof/>
          <w:sz w:val="18"/>
          <w:szCs w:val="18"/>
        </w:rPr>
        <w:t xml:space="preserve">Sequence </w:t>
      </w:r>
      <w:r w:rsidRPr="004C0ABF">
        <w:rPr>
          <w:rFonts w:ascii="Courier New" w:hAnsi="Courier New" w:cs="Courier New"/>
          <w:noProof/>
          <w:color w:val="0000FF"/>
          <w:sz w:val="18"/>
          <w:szCs w:val="18"/>
        </w:rPr>
        <w:t>CHECK</w:t>
      </w:r>
      <w:r w:rsidRPr="004C0ABF">
        <w:rPr>
          <w:rFonts w:ascii="Courier New" w:hAnsi="Courier New" w:cs="Courier New"/>
          <w:noProof/>
          <w:sz w:val="18"/>
          <w:szCs w:val="18"/>
        </w:rPr>
        <w:t xml:space="preserve"> </w:t>
      </w:r>
      <w:r w:rsidRPr="004C0ABF">
        <w:rPr>
          <w:rFonts w:ascii="Courier New" w:hAnsi="Courier New" w:cs="Courier New"/>
          <w:noProof/>
          <w:color w:val="0000FF"/>
          <w:sz w:val="18"/>
          <w:szCs w:val="18"/>
        </w:rPr>
        <w:t>CONSTRAINT</w:t>
      </w:r>
      <w:r w:rsidRPr="004C0ABF">
        <w:rPr>
          <w:rFonts w:ascii="Courier New" w:hAnsi="Courier New" w:cs="Courier New"/>
          <w:noProof/>
          <w:sz w:val="18"/>
          <w:szCs w:val="18"/>
        </w:rPr>
        <w:t xml:space="preserve"> CK_Seq</w:t>
      </w:r>
      <w:r w:rsidRPr="004C0ABF">
        <w:rPr>
          <w:rFonts w:ascii="Courier New" w:hAnsi="Courier New" w:cs="Courier New"/>
          <w:noProof/>
          <w:color w:val="808080"/>
          <w:sz w:val="18"/>
          <w:szCs w:val="18"/>
        </w:rPr>
        <w:t>;</w:t>
      </w:r>
    </w:p>
    <w:p w:rsidR="007D4E89" w:rsidRPr="004C0ABF" w:rsidRDefault="007D4E89" w:rsidP="007D4E89">
      <w:pPr>
        <w:autoSpaceDE w:val="0"/>
        <w:autoSpaceDN w:val="0"/>
        <w:adjustRightInd w:val="0"/>
        <w:spacing w:after="0" w:line="240" w:lineRule="auto"/>
        <w:rPr>
          <w:rFonts w:ascii="Courier New" w:hAnsi="Courier New" w:cs="Courier New"/>
          <w:noProof/>
          <w:color w:val="808080"/>
          <w:sz w:val="18"/>
          <w:szCs w:val="18"/>
        </w:rPr>
      </w:pPr>
      <w:r w:rsidRPr="004C0ABF">
        <w:rPr>
          <w:rFonts w:ascii="Courier New" w:hAnsi="Courier New" w:cs="Courier New"/>
          <w:noProof/>
          <w:color w:val="0000FF"/>
          <w:sz w:val="18"/>
          <w:szCs w:val="18"/>
        </w:rPr>
        <w:t>INSERT</w:t>
      </w:r>
      <w:r w:rsidRPr="004C0ABF">
        <w:rPr>
          <w:rFonts w:ascii="Courier New" w:hAnsi="Courier New" w:cs="Courier New"/>
          <w:noProof/>
          <w:sz w:val="18"/>
          <w:szCs w:val="18"/>
        </w:rPr>
        <w:t xml:space="preserve"> </w:t>
      </w:r>
      <w:r w:rsidRPr="004C0ABF">
        <w:rPr>
          <w:rFonts w:ascii="Courier New" w:hAnsi="Courier New" w:cs="Courier New"/>
          <w:noProof/>
          <w:color w:val="0000FF"/>
          <w:sz w:val="18"/>
          <w:szCs w:val="18"/>
        </w:rPr>
        <w:t>INTO</w:t>
      </w:r>
      <w:r w:rsidRPr="004C0ABF">
        <w:rPr>
          <w:rFonts w:ascii="Courier New" w:hAnsi="Courier New" w:cs="Courier New"/>
          <w:noProof/>
          <w:sz w:val="18"/>
          <w:szCs w:val="18"/>
        </w:rPr>
        <w:t xml:space="preserve"> DBBackup</w:t>
      </w:r>
      <w:r w:rsidRPr="004C0ABF">
        <w:rPr>
          <w:rFonts w:ascii="Courier New" w:hAnsi="Courier New" w:cs="Courier New"/>
          <w:noProof/>
          <w:color w:val="808080"/>
          <w:sz w:val="18"/>
          <w:szCs w:val="18"/>
        </w:rPr>
        <w:t>.</w:t>
      </w:r>
      <w:r w:rsidRPr="004C0ABF">
        <w:rPr>
          <w:rFonts w:ascii="Courier New" w:hAnsi="Courier New" w:cs="Courier New"/>
          <w:noProof/>
          <w:sz w:val="18"/>
          <w:szCs w:val="18"/>
        </w:rPr>
        <w:t>Sequence</w:t>
      </w:r>
      <w:r w:rsidRPr="004C0ABF">
        <w:rPr>
          <w:rFonts w:ascii="Courier New" w:hAnsi="Courier New" w:cs="Courier New"/>
          <w:noProof/>
          <w:color w:val="0000FF"/>
          <w:sz w:val="18"/>
          <w:szCs w:val="18"/>
        </w:rPr>
        <w:t xml:space="preserve"> </w:t>
      </w:r>
      <w:r w:rsidRPr="004C0ABF">
        <w:rPr>
          <w:rFonts w:ascii="Courier New" w:hAnsi="Courier New" w:cs="Courier New"/>
          <w:noProof/>
          <w:color w:val="808080"/>
          <w:sz w:val="18"/>
          <w:szCs w:val="18"/>
        </w:rPr>
        <w:t>(</w:t>
      </w:r>
      <w:r w:rsidRPr="004C0ABF">
        <w:rPr>
          <w:rFonts w:ascii="Courier New" w:hAnsi="Courier New" w:cs="Courier New"/>
          <w:noProof/>
          <w:sz w:val="18"/>
          <w:szCs w:val="18"/>
        </w:rPr>
        <w:t>Number</w:t>
      </w:r>
      <w:r w:rsidRPr="004C0ABF">
        <w:rPr>
          <w:rFonts w:ascii="Courier New" w:hAnsi="Courier New" w:cs="Courier New"/>
          <w:noProof/>
          <w:color w:val="808080"/>
          <w:sz w:val="18"/>
          <w:szCs w:val="18"/>
        </w:rPr>
        <w:t>)</w:t>
      </w:r>
      <w:r w:rsidRPr="004C0ABF">
        <w:rPr>
          <w:rFonts w:ascii="Courier New" w:hAnsi="Courier New" w:cs="Courier New"/>
          <w:noProof/>
          <w:sz w:val="18"/>
          <w:szCs w:val="18"/>
        </w:rPr>
        <w:t xml:space="preserve"> </w:t>
      </w:r>
      <w:r w:rsidRPr="004C0ABF">
        <w:rPr>
          <w:rFonts w:ascii="Courier New" w:hAnsi="Courier New" w:cs="Courier New"/>
          <w:noProof/>
          <w:color w:val="0000FF"/>
          <w:sz w:val="18"/>
          <w:szCs w:val="18"/>
        </w:rPr>
        <w:t xml:space="preserve">VALUES </w:t>
      </w:r>
      <w:r w:rsidRPr="004C0ABF">
        <w:rPr>
          <w:rFonts w:ascii="Courier New" w:hAnsi="Courier New" w:cs="Courier New"/>
          <w:noProof/>
          <w:color w:val="808080"/>
          <w:sz w:val="18"/>
          <w:szCs w:val="18"/>
        </w:rPr>
        <w:t>(</w:t>
      </w:r>
      <w:r w:rsidRPr="004C0ABF">
        <w:rPr>
          <w:rFonts w:ascii="Courier New" w:hAnsi="Courier New" w:cs="Courier New"/>
          <w:noProof/>
          <w:sz w:val="18"/>
          <w:szCs w:val="18"/>
        </w:rPr>
        <w:t>1,1</w:t>
      </w:r>
      <w:r w:rsidRPr="004C0ABF">
        <w:rPr>
          <w:rFonts w:ascii="Courier New" w:hAnsi="Courier New" w:cs="Courier New"/>
          <w:noProof/>
          <w:color w:val="808080"/>
          <w:sz w:val="18"/>
          <w:szCs w:val="18"/>
        </w:rPr>
        <w:t>);</w:t>
      </w:r>
    </w:p>
    <w:p w:rsidR="007D4E89" w:rsidRPr="004C0ABF" w:rsidRDefault="007D4E89" w:rsidP="007D4E89">
      <w:pPr>
        <w:rPr>
          <w:sz w:val="18"/>
          <w:szCs w:val="18"/>
        </w:rPr>
      </w:pPr>
      <w:r w:rsidRPr="004C0ABF">
        <w:rPr>
          <w:sz w:val="18"/>
          <w:szCs w:val="18"/>
        </w:rPr>
        <w:br/>
      </w:r>
      <w:r w:rsidRPr="004C0ABF">
        <w:rPr>
          <w:rFonts w:ascii="Courier New" w:hAnsi="Courier New" w:cs="Courier New"/>
          <w:noProof/>
          <w:color w:val="00B050"/>
          <w:sz w:val="18"/>
          <w:szCs w:val="18"/>
        </w:rPr>
        <w:t>-- this is the corresponding backup command</w:t>
      </w:r>
    </w:p>
    <w:p w:rsidR="007D4E89" w:rsidRPr="004C0ABF" w:rsidRDefault="007D4E89" w:rsidP="007D4E89">
      <w:pPr>
        <w:autoSpaceDE w:val="0"/>
        <w:autoSpaceDN w:val="0"/>
        <w:adjustRightInd w:val="0"/>
        <w:spacing w:after="0" w:line="240" w:lineRule="auto"/>
        <w:rPr>
          <w:rFonts w:ascii="Courier New" w:hAnsi="Courier New" w:cs="Courier New"/>
          <w:noProof/>
          <w:color w:val="0000FF"/>
          <w:sz w:val="18"/>
          <w:szCs w:val="18"/>
        </w:rPr>
      </w:pPr>
      <w:r w:rsidRPr="004C0ABF">
        <w:rPr>
          <w:rFonts w:ascii="Courier New" w:hAnsi="Courier New" w:cs="Courier New"/>
          <w:noProof/>
          <w:color w:val="0000FF"/>
          <w:sz w:val="18"/>
          <w:szCs w:val="18"/>
        </w:rPr>
        <w:t>DECLARE</w:t>
      </w:r>
      <w:r w:rsidRPr="004C0ABF">
        <w:rPr>
          <w:rFonts w:ascii="Courier New" w:hAnsi="Courier New" w:cs="Courier New"/>
          <w:noProof/>
          <w:sz w:val="18"/>
          <w:szCs w:val="18"/>
        </w:rPr>
        <w:t xml:space="preserve"> @SeqNumber </w:t>
      </w:r>
      <w:r w:rsidRPr="004C0ABF">
        <w:rPr>
          <w:rFonts w:ascii="Courier New" w:hAnsi="Courier New" w:cs="Courier New"/>
          <w:noProof/>
          <w:color w:val="0000FF"/>
          <w:sz w:val="18"/>
          <w:szCs w:val="18"/>
        </w:rPr>
        <w:t>AS</w:t>
      </w:r>
      <w:r w:rsidRPr="004C0ABF">
        <w:rPr>
          <w:rFonts w:ascii="Courier New" w:hAnsi="Courier New" w:cs="Courier New"/>
          <w:noProof/>
          <w:sz w:val="18"/>
          <w:szCs w:val="18"/>
        </w:rPr>
        <w:t xml:space="preserve"> </w:t>
      </w:r>
      <w:r w:rsidRPr="004C0ABF">
        <w:rPr>
          <w:rFonts w:ascii="Courier New" w:hAnsi="Courier New" w:cs="Courier New"/>
          <w:noProof/>
          <w:color w:val="0000FF"/>
          <w:sz w:val="18"/>
          <w:szCs w:val="18"/>
        </w:rPr>
        <w:t>int</w:t>
      </w:r>
      <w:r w:rsidRPr="004C0ABF">
        <w:rPr>
          <w:rFonts w:ascii="Courier New" w:hAnsi="Courier New" w:cs="Courier New"/>
          <w:noProof/>
          <w:color w:val="808080"/>
          <w:sz w:val="18"/>
          <w:szCs w:val="18"/>
        </w:rPr>
        <w:t>;</w:t>
      </w:r>
    </w:p>
    <w:p w:rsidR="007D4E89" w:rsidRPr="004C0ABF" w:rsidRDefault="007D4E89" w:rsidP="007D4E89">
      <w:pPr>
        <w:autoSpaceDE w:val="0"/>
        <w:autoSpaceDN w:val="0"/>
        <w:adjustRightInd w:val="0"/>
        <w:spacing w:after="0" w:line="240" w:lineRule="auto"/>
        <w:rPr>
          <w:rFonts w:ascii="Courier New" w:hAnsi="Courier New" w:cs="Courier New"/>
          <w:noProof/>
          <w:sz w:val="18"/>
          <w:szCs w:val="18"/>
        </w:rPr>
      </w:pPr>
      <w:r w:rsidRPr="004C0ABF">
        <w:rPr>
          <w:rFonts w:ascii="Courier New" w:hAnsi="Courier New" w:cs="Courier New"/>
          <w:noProof/>
          <w:color w:val="0000FF"/>
          <w:sz w:val="18"/>
          <w:szCs w:val="18"/>
        </w:rPr>
        <w:t>UPDATE</w:t>
      </w:r>
      <w:r w:rsidRPr="004C0ABF">
        <w:rPr>
          <w:rFonts w:ascii="Courier New" w:hAnsi="Courier New" w:cs="Courier New"/>
          <w:noProof/>
          <w:sz w:val="18"/>
          <w:szCs w:val="18"/>
        </w:rPr>
        <w:t xml:space="preserve"> MyVLDB.DBBackup</w:t>
      </w:r>
      <w:r w:rsidRPr="004C0ABF">
        <w:rPr>
          <w:rFonts w:ascii="Courier New" w:hAnsi="Courier New" w:cs="Courier New"/>
          <w:noProof/>
          <w:color w:val="808080"/>
          <w:sz w:val="18"/>
          <w:szCs w:val="18"/>
        </w:rPr>
        <w:t>.</w:t>
      </w:r>
      <w:r w:rsidRPr="004C0ABF">
        <w:rPr>
          <w:rFonts w:ascii="Courier New" w:hAnsi="Courier New" w:cs="Courier New"/>
          <w:noProof/>
          <w:sz w:val="18"/>
          <w:szCs w:val="18"/>
        </w:rPr>
        <w:t xml:space="preserve">Sequence </w:t>
      </w:r>
      <w:r w:rsidRPr="004C0ABF">
        <w:rPr>
          <w:rFonts w:ascii="Courier New" w:hAnsi="Courier New" w:cs="Courier New"/>
          <w:noProof/>
          <w:color w:val="0000FF"/>
          <w:sz w:val="18"/>
          <w:szCs w:val="18"/>
        </w:rPr>
        <w:t>SET</w:t>
      </w:r>
      <w:r w:rsidRPr="004C0ABF">
        <w:rPr>
          <w:rFonts w:ascii="Courier New" w:hAnsi="Courier New" w:cs="Courier New"/>
          <w:noProof/>
          <w:sz w:val="18"/>
          <w:szCs w:val="18"/>
        </w:rPr>
        <w:t xml:space="preserve"> @SeqNumber</w:t>
      </w:r>
      <w:r w:rsidRPr="004C0ABF">
        <w:rPr>
          <w:rFonts w:ascii="Courier New" w:hAnsi="Courier New" w:cs="Courier New"/>
          <w:noProof/>
          <w:color w:val="808080"/>
          <w:sz w:val="18"/>
          <w:szCs w:val="18"/>
        </w:rPr>
        <w:t>=</w:t>
      </w:r>
      <w:r w:rsidRPr="004C0ABF">
        <w:rPr>
          <w:rFonts w:ascii="Courier New" w:hAnsi="Courier New" w:cs="Courier New"/>
          <w:noProof/>
          <w:sz w:val="18"/>
          <w:szCs w:val="18"/>
        </w:rPr>
        <w:t xml:space="preserve"> Number</w:t>
      </w:r>
      <w:r w:rsidRPr="004C0ABF">
        <w:rPr>
          <w:rFonts w:ascii="Courier New" w:hAnsi="Courier New" w:cs="Courier New"/>
          <w:noProof/>
          <w:color w:val="808080"/>
          <w:sz w:val="18"/>
          <w:szCs w:val="18"/>
        </w:rPr>
        <w:t>=</w:t>
      </w:r>
      <w:r w:rsidRPr="004C0ABF">
        <w:rPr>
          <w:rFonts w:ascii="Courier New" w:hAnsi="Courier New" w:cs="Courier New"/>
          <w:noProof/>
          <w:sz w:val="18"/>
          <w:szCs w:val="18"/>
        </w:rPr>
        <w:t xml:space="preserve"> Number</w:t>
      </w:r>
      <w:r w:rsidRPr="004C0ABF">
        <w:rPr>
          <w:rFonts w:ascii="Courier New" w:hAnsi="Courier New" w:cs="Courier New"/>
          <w:noProof/>
          <w:color w:val="808080"/>
          <w:sz w:val="18"/>
          <w:szCs w:val="18"/>
        </w:rPr>
        <w:t>+</w:t>
      </w:r>
      <w:r w:rsidRPr="004C0ABF">
        <w:rPr>
          <w:rFonts w:ascii="Courier New" w:hAnsi="Courier New" w:cs="Courier New"/>
          <w:noProof/>
          <w:sz w:val="18"/>
          <w:szCs w:val="18"/>
        </w:rPr>
        <w:t xml:space="preserve"> 1 </w:t>
      </w:r>
      <w:r w:rsidRPr="004C0ABF">
        <w:rPr>
          <w:rFonts w:ascii="Courier New" w:hAnsi="Courier New" w:cs="Courier New"/>
          <w:noProof/>
          <w:color w:val="0000FF"/>
          <w:sz w:val="18"/>
          <w:szCs w:val="18"/>
        </w:rPr>
        <w:t>WHERE</w:t>
      </w:r>
      <w:r w:rsidRPr="004C0ABF">
        <w:rPr>
          <w:rFonts w:ascii="Courier New" w:hAnsi="Courier New" w:cs="Courier New"/>
          <w:noProof/>
          <w:sz w:val="18"/>
          <w:szCs w:val="18"/>
        </w:rPr>
        <w:t xml:space="preserve"> ID</w:t>
      </w:r>
      <w:r w:rsidRPr="004C0ABF">
        <w:rPr>
          <w:rFonts w:ascii="Courier New" w:hAnsi="Courier New" w:cs="Courier New"/>
          <w:noProof/>
          <w:color w:val="808080"/>
          <w:sz w:val="18"/>
          <w:szCs w:val="18"/>
        </w:rPr>
        <w:t>=</w:t>
      </w:r>
      <w:r w:rsidRPr="004C0ABF">
        <w:rPr>
          <w:rFonts w:ascii="Courier New" w:hAnsi="Courier New" w:cs="Courier New"/>
          <w:noProof/>
          <w:sz w:val="18"/>
          <w:szCs w:val="18"/>
        </w:rPr>
        <w:t>1</w:t>
      </w:r>
      <w:r w:rsidRPr="004C0ABF">
        <w:rPr>
          <w:rFonts w:ascii="Courier New" w:hAnsi="Courier New" w:cs="Courier New"/>
          <w:noProof/>
          <w:color w:val="808080"/>
          <w:sz w:val="18"/>
          <w:szCs w:val="18"/>
        </w:rPr>
        <w:t>;</w:t>
      </w:r>
    </w:p>
    <w:p w:rsidR="007D4E89" w:rsidRPr="004C0ABF" w:rsidRDefault="007D4E89" w:rsidP="007D4E89">
      <w:pPr>
        <w:autoSpaceDE w:val="0"/>
        <w:autoSpaceDN w:val="0"/>
        <w:adjustRightInd w:val="0"/>
        <w:spacing w:after="0" w:line="240" w:lineRule="auto"/>
        <w:rPr>
          <w:rFonts w:ascii="Courier New" w:hAnsi="Courier New" w:cs="Courier New"/>
          <w:noProof/>
          <w:sz w:val="18"/>
          <w:szCs w:val="18"/>
        </w:rPr>
      </w:pPr>
      <w:r w:rsidRPr="004C0ABF">
        <w:rPr>
          <w:rFonts w:ascii="Courier New" w:hAnsi="Courier New" w:cs="Courier New"/>
          <w:noProof/>
          <w:color w:val="0000FF"/>
          <w:sz w:val="18"/>
          <w:szCs w:val="18"/>
        </w:rPr>
        <w:t>DECLARE</w:t>
      </w:r>
      <w:r w:rsidRPr="004C0ABF">
        <w:rPr>
          <w:rFonts w:ascii="Courier New" w:hAnsi="Courier New" w:cs="Courier New"/>
          <w:noProof/>
          <w:sz w:val="18"/>
          <w:szCs w:val="18"/>
        </w:rPr>
        <w:t xml:space="preserve"> @FileName </w:t>
      </w:r>
      <w:r w:rsidRPr="004C0ABF">
        <w:rPr>
          <w:rFonts w:ascii="Courier New" w:hAnsi="Courier New" w:cs="Courier New"/>
          <w:noProof/>
          <w:color w:val="0000FF"/>
          <w:sz w:val="18"/>
          <w:szCs w:val="18"/>
        </w:rPr>
        <w:t>AS</w:t>
      </w:r>
      <w:r w:rsidRPr="004C0ABF">
        <w:rPr>
          <w:rFonts w:ascii="Courier New" w:hAnsi="Courier New" w:cs="Courier New"/>
          <w:noProof/>
          <w:sz w:val="18"/>
          <w:szCs w:val="18"/>
        </w:rPr>
        <w:t xml:space="preserve"> </w:t>
      </w:r>
      <w:r w:rsidRPr="004C0ABF">
        <w:rPr>
          <w:rFonts w:ascii="Courier New" w:hAnsi="Courier New" w:cs="Courier New"/>
          <w:noProof/>
          <w:color w:val="0000FF"/>
          <w:sz w:val="18"/>
          <w:szCs w:val="18"/>
        </w:rPr>
        <w:t>nvarchar</w:t>
      </w:r>
      <w:r w:rsidRPr="004C0ABF">
        <w:rPr>
          <w:rFonts w:ascii="Courier New" w:hAnsi="Courier New" w:cs="Courier New"/>
          <w:noProof/>
          <w:color w:val="808080"/>
          <w:sz w:val="18"/>
          <w:szCs w:val="18"/>
        </w:rPr>
        <w:t>(</w:t>
      </w:r>
      <w:r w:rsidRPr="004C0ABF">
        <w:rPr>
          <w:rFonts w:ascii="Courier New" w:hAnsi="Courier New" w:cs="Courier New"/>
          <w:noProof/>
          <w:sz w:val="18"/>
          <w:szCs w:val="18"/>
        </w:rPr>
        <w:t>4000</w:t>
      </w:r>
      <w:r w:rsidRPr="004C0ABF">
        <w:rPr>
          <w:rFonts w:ascii="Courier New" w:hAnsi="Courier New" w:cs="Courier New"/>
          <w:noProof/>
          <w:color w:val="808080"/>
          <w:sz w:val="18"/>
          <w:szCs w:val="18"/>
        </w:rPr>
        <w:t>) =</w:t>
      </w:r>
      <w:r w:rsidRPr="004C0ABF">
        <w:rPr>
          <w:rFonts w:ascii="Courier New" w:hAnsi="Courier New" w:cs="Courier New"/>
          <w:noProof/>
          <w:sz w:val="18"/>
          <w:szCs w:val="18"/>
        </w:rPr>
        <w:t xml:space="preserve"> </w:t>
      </w:r>
      <w:r w:rsidRPr="004C0ABF">
        <w:rPr>
          <w:rFonts w:ascii="Courier New" w:hAnsi="Courier New" w:cs="Courier New"/>
          <w:noProof/>
          <w:color w:val="FF0000"/>
          <w:sz w:val="18"/>
          <w:szCs w:val="18"/>
        </w:rPr>
        <w:t>'\\BAK01\backup\MyVLDB'</w:t>
      </w:r>
      <w:r w:rsidRPr="004C0ABF">
        <w:rPr>
          <w:rFonts w:ascii="Courier New" w:hAnsi="Courier New" w:cs="Courier New"/>
          <w:noProof/>
          <w:sz w:val="18"/>
          <w:szCs w:val="18"/>
        </w:rPr>
        <w:t xml:space="preserve"> </w:t>
      </w:r>
    </w:p>
    <w:p w:rsidR="007D4E89" w:rsidRPr="004C0ABF" w:rsidRDefault="007D4E89" w:rsidP="007D4E89">
      <w:pPr>
        <w:autoSpaceDE w:val="0"/>
        <w:autoSpaceDN w:val="0"/>
        <w:adjustRightInd w:val="0"/>
        <w:spacing w:after="0" w:line="240" w:lineRule="auto"/>
        <w:rPr>
          <w:rFonts w:ascii="Courier New" w:hAnsi="Courier New" w:cs="Courier New"/>
          <w:noProof/>
          <w:sz w:val="18"/>
          <w:szCs w:val="18"/>
        </w:rPr>
      </w:pPr>
      <w:r w:rsidRPr="004C0ABF">
        <w:rPr>
          <w:rFonts w:ascii="Courier New" w:hAnsi="Courier New" w:cs="Courier New"/>
          <w:noProof/>
          <w:sz w:val="18"/>
          <w:szCs w:val="18"/>
        </w:rPr>
        <w:tab/>
      </w:r>
      <w:r w:rsidRPr="004C0ABF">
        <w:rPr>
          <w:rFonts w:ascii="Courier New" w:hAnsi="Courier New" w:cs="Courier New"/>
          <w:noProof/>
          <w:color w:val="FF00FF"/>
          <w:sz w:val="18"/>
          <w:szCs w:val="18"/>
        </w:rPr>
        <w:t>RIGHT</w:t>
      </w:r>
      <w:r w:rsidRPr="004C0ABF">
        <w:rPr>
          <w:rFonts w:ascii="Courier New" w:hAnsi="Courier New" w:cs="Courier New"/>
          <w:noProof/>
          <w:color w:val="808080"/>
          <w:sz w:val="18"/>
          <w:szCs w:val="18"/>
        </w:rPr>
        <w:t>(</w:t>
      </w:r>
      <w:r w:rsidRPr="004C0ABF">
        <w:rPr>
          <w:rFonts w:ascii="Courier New" w:hAnsi="Courier New" w:cs="Courier New"/>
          <w:noProof/>
          <w:color w:val="FF0000"/>
          <w:sz w:val="18"/>
          <w:szCs w:val="18"/>
        </w:rPr>
        <w:t>'0000000'</w:t>
      </w:r>
      <w:r w:rsidRPr="004C0ABF">
        <w:rPr>
          <w:rFonts w:ascii="Courier New" w:hAnsi="Courier New" w:cs="Courier New"/>
          <w:noProof/>
          <w:sz w:val="18"/>
          <w:szCs w:val="18"/>
        </w:rPr>
        <w:t xml:space="preserve"> </w:t>
      </w:r>
      <w:r w:rsidRPr="004C0ABF">
        <w:rPr>
          <w:rFonts w:ascii="Courier New" w:hAnsi="Courier New" w:cs="Courier New"/>
          <w:noProof/>
          <w:color w:val="808080"/>
          <w:sz w:val="18"/>
          <w:szCs w:val="18"/>
        </w:rPr>
        <w:t>+</w:t>
      </w:r>
      <w:r w:rsidRPr="004C0ABF">
        <w:rPr>
          <w:rFonts w:ascii="Courier New" w:hAnsi="Courier New" w:cs="Courier New"/>
          <w:noProof/>
          <w:sz w:val="18"/>
          <w:szCs w:val="18"/>
        </w:rPr>
        <w:t xml:space="preserve"> </w:t>
      </w:r>
      <w:r w:rsidRPr="004C0ABF">
        <w:rPr>
          <w:rFonts w:ascii="Courier New" w:hAnsi="Courier New" w:cs="Courier New"/>
          <w:noProof/>
          <w:color w:val="FF00FF"/>
          <w:sz w:val="18"/>
          <w:szCs w:val="18"/>
        </w:rPr>
        <w:t>CAST</w:t>
      </w:r>
      <w:r w:rsidRPr="004C0ABF">
        <w:rPr>
          <w:rFonts w:ascii="Courier New" w:hAnsi="Courier New" w:cs="Courier New"/>
          <w:noProof/>
          <w:color w:val="808080"/>
          <w:sz w:val="18"/>
          <w:szCs w:val="18"/>
        </w:rPr>
        <w:t>(</w:t>
      </w:r>
      <w:r w:rsidRPr="004C0ABF">
        <w:rPr>
          <w:rFonts w:ascii="Courier New" w:hAnsi="Courier New" w:cs="Courier New"/>
          <w:noProof/>
          <w:sz w:val="18"/>
          <w:szCs w:val="18"/>
        </w:rPr>
        <w:t xml:space="preserve">@SeqNumber </w:t>
      </w:r>
      <w:r w:rsidRPr="004C0ABF">
        <w:rPr>
          <w:rFonts w:ascii="Courier New" w:hAnsi="Courier New" w:cs="Courier New"/>
          <w:noProof/>
          <w:color w:val="0000FF"/>
          <w:sz w:val="18"/>
          <w:szCs w:val="18"/>
        </w:rPr>
        <w:t>AS</w:t>
      </w:r>
      <w:r w:rsidRPr="004C0ABF">
        <w:rPr>
          <w:rFonts w:ascii="Courier New" w:hAnsi="Courier New" w:cs="Courier New"/>
          <w:noProof/>
          <w:sz w:val="18"/>
          <w:szCs w:val="18"/>
        </w:rPr>
        <w:t xml:space="preserve"> </w:t>
      </w:r>
      <w:r w:rsidRPr="004C0ABF">
        <w:rPr>
          <w:rFonts w:ascii="Courier New" w:hAnsi="Courier New" w:cs="Courier New"/>
          <w:noProof/>
          <w:color w:val="0000FF"/>
          <w:sz w:val="18"/>
          <w:szCs w:val="18"/>
        </w:rPr>
        <w:t>NVARCHAR</w:t>
      </w:r>
      <w:r w:rsidRPr="004C0ABF">
        <w:rPr>
          <w:rFonts w:ascii="Courier New" w:hAnsi="Courier New" w:cs="Courier New"/>
          <w:noProof/>
          <w:color w:val="808080"/>
          <w:sz w:val="18"/>
          <w:szCs w:val="18"/>
        </w:rPr>
        <w:t>(</w:t>
      </w:r>
      <w:r w:rsidRPr="004C0ABF">
        <w:rPr>
          <w:rFonts w:ascii="Courier New" w:hAnsi="Courier New" w:cs="Courier New"/>
          <w:noProof/>
          <w:sz w:val="18"/>
          <w:szCs w:val="18"/>
        </w:rPr>
        <w:t>8</w:t>
      </w:r>
      <w:r w:rsidRPr="004C0ABF">
        <w:rPr>
          <w:rFonts w:ascii="Courier New" w:hAnsi="Courier New" w:cs="Courier New"/>
          <w:noProof/>
          <w:color w:val="808080"/>
          <w:sz w:val="18"/>
          <w:szCs w:val="18"/>
        </w:rPr>
        <w:t>)),</w:t>
      </w:r>
      <w:r w:rsidRPr="004C0ABF">
        <w:rPr>
          <w:rFonts w:ascii="Courier New" w:hAnsi="Courier New" w:cs="Courier New"/>
          <w:noProof/>
          <w:sz w:val="18"/>
          <w:szCs w:val="18"/>
        </w:rPr>
        <w:t xml:space="preserve"> 8</w:t>
      </w:r>
      <w:r w:rsidRPr="004C0ABF">
        <w:rPr>
          <w:rFonts w:ascii="Courier New" w:hAnsi="Courier New" w:cs="Courier New"/>
          <w:noProof/>
          <w:color w:val="808080"/>
          <w:sz w:val="18"/>
          <w:szCs w:val="18"/>
        </w:rPr>
        <w:t>)</w:t>
      </w:r>
      <w:r w:rsidRPr="004C0ABF">
        <w:rPr>
          <w:rFonts w:ascii="Courier New" w:hAnsi="Courier New" w:cs="Courier New"/>
          <w:noProof/>
          <w:sz w:val="18"/>
          <w:szCs w:val="18"/>
        </w:rPr>
        <w:t xml:space="preserve"> </w:t>
      </w:r>
      <w:r w:rsidRPr="004C0ABF">
        <w:rPr>
          <w:rFonts w:ascii="Courier New" w:hAnsi="Courier New" w:cs="Courier New"/>
          <w:noProof/>
          <w:color w:val="808080"/>
          <w:sz w:val="18"/>
          <w:szCs w:val="18"/>
        </w:rPr>
        <w:t>+</w:t>
      </w:r>
      <w:r w:rsidRPr="004C0ABF">
        <w:rPr>
          <w:rFonts w:ascii="Courier New" w:hAnsi="Courier New" w:cs="Courier New"/>
          <w:noProof/>
          <w:sz w:val="18"/>
          <w:szCs w:val="18"/>
        </w:rPr>
        <w:t xml:space="preserve"> </w:t>
      </w:r>
      <w:r w:rsidRPr="004C0ABF">
        <w:rPr>
          <w:rFonts w:ascii="Courier New" w:hAnsi="Courier New" w:cs="Courier New"/>
          <w:noProof/>
          <w:color w:val="FF0000"/>
          <w:sz w:val="18"/>
          <w:szCs w:val="18"/>
        </w:rPr>
        <w:t>'.bak'</w:t>
      </w:r>
      <w:r w:rsidRPr="004C0ABF">
        <w:rPr>
          <w:rFonts w:ascii="Courier New" w:hAnsi="Courier New" w:cs="Courier New"/>
          <w:noProof/>
          <w:color w:val="808080"/>
          <w:sz w:val="18"/>
          <w:szCs w:val="18"/>
        </w:rPr>
        <w:t>;</w:t>
      </w:r>
    </w:p>
    <w:p w:rsidR="007D4E89" w:rsidRPr="004C0ABF" w:rsidRDefault="007D4E89" w:rsidP="007D4E89">
      <w:pPr>
        <w:autoSpaceDE w:val="0"/>
        <w:autoSpaceDN w:val="0"/>
        <w:adjustRightInd w:val="0"/>
        <w:spacing w:after="0" w:line="240" w:lineRule="auto"/>
        <w:rPr>
          <w:rFonts w:ascii="Courier New" w:hAnsi="Courier New" w:cs="Courier New"/>
          <w:noProof/>
          <w:sz w:val="18"/>
          <w:szCs w:val="18"/>
        </w:rPr>
      </w:pPr>
      <w:r w:rsidRPr="004C0ABF">
        <w:rPr>
          <w:rFonts w:ascii="Courier New" w:hAnsi="Courier New" w:cs="Courier New"/>
          <w:noProof/>
          <w:color w:val="0000FF"/>
          <w:sz w:val="18"/>
          <w:szCs w:val="18"/>
        </w:rPr>
        <w:t>BACKUP</w:t>
      </w:r>
      <w:r w:rsidRPr="004C0ABF">
        <w:rPr>
          <w:rFonts w:ascii="Courier New" w:hAnsi="Courier New" w:cs="Courier New"/>
          <w:noProof/>
          <w:sz w:val="18"/>
          <w:szCs w:val="18"/>
        </w:rPr>
        <w:t xml:space="preserve"> </w:t>
      </w:r>
      <w:r w:rsidRPr="004C0ABF">
        <w:rPr>
          <w:rFonts w:ascii="Courier New" w:hAnsi="Courier New" w:cs="Courier New"/>
          <w:noProof/>
          <w:color w:val="0000FF"/>
          <w:sz w:val="18"/>
          <w:szCs w:val="18"/>
        </w:rPr>
        <w:t>DATABASE</w:t>
      </w:r>
      <w:r w:rsidRPr="004C0ABF">
        <w:rPr>
          <w:rFonts w:ascii="Courier New" w:hAnsi="Courier New" w:cs="Courier New"/>
          <w:noProof/>
          <w:sz w:val="18"/>
          <w:szCs w:val="18"/>
        </w:rPr>
        <w:t xml:space="preserve"> MyVLDB </w:t>
      </w:r>
    </w:p>
    <w:p w:rsidR="007D4E89" w:rsidRPr="004C0ABF" w:rsidRDefault="007D4E89" w:rsidP="007D4E89">
      <w:pPr>
        <w:autoSpaceDE w:val="0"/>
        <w:autoSpaceDN w:val="0"/>
        <w:adjustRightInd w:val="0"/>
        <w:spacing w:after="0" w:line="240" w:lineRule="auto"/>
        <w:rPr>
          <w:rFonts w:ascii="Courier New" w:hAnsi="Courier New" w:cs="Courier New"/>
          <w:noProof/>
          <w:sz w:val="18"/>
          <w:szCs w:val="18"/>
        </w:rPr>
      </w:pPr>
      <w:r w:rsidRPr="004C0ABF">
        <w:rPr>
          <w:rFonts w:ascii="Courier New" w:hAnsi="Courier New" w:cs="Courier New"/>
          <w:noProof/>
          <w:sz w:val="18"/>
          <w:szCs w:val="18"/>
        </w:rPr>
        <w:tab/>
      </w:r>
      <w:r w:rsidRPr="004C0ABF">
        <w:rPr>
          <w:rFonts w:ascii="Courier New" w:hAnsi="Courier New" w:cs="Courier New"/>
          <w:noProof/>
          <w:color w:val="0000FF"/>
          <w:sz w:val="18"/>
          <w:szCs w:val="18"/>
        </w:rPr>
        <w:t>TO</w:t>
      </w:r>
      <w:r w:rsidRPr="004C0ABF">
        <w:rPr>
          <w:rFonts w:ascii="Courier New" w:hAnsi="Courier New" w:cs="Courier New"/>
          <w:noProof/>
          <w:sz w:val="18"/>
          <w:szCs w:val="18"/>
        </w:rPr>
        <w:t xml:space="preserve"> </w:t>
      </w:r>
      <w:r w:rsidRPr="004C0ABF">
        <w:rPr>
          <w:rFonts w:ascii="Courier New" w:hAnsi="Courier New" w:cs="Courier New"/>
          <w:noProof/>
          <w:color w:val="0000FF"/>
          <w:sz w:val="18"/>
          <w:szCs w:val="18"/>
        </w:rPr>
        <w:t>DISK</w:t>
      </w:r>
      <w:r w:rsidRPr="004C0ABF">
        <w:rPr>
          <w:rFonts w:ascii="Courier New" w:hAnsi="Courier New" w:cs="Courier New"/>
          <w:noProof/>
          <w:sz w:val="18"/>
          <w:szCs w:val="18"/>
        </w:rPr>
        <w:t xml:space="preserve"> </w:t>
      </w:r>
      <w:r w:rsidRPr="004C0ABF">
        <w:rPr>
          <w:rFonts w:ascii="Courier New" w:hAnsi="Courier New" w:cs="Courier New"/>
          <w:noProof/>
          <w:color w:val="808080"/>
          <w:sz w:val="18"/>
          <w:szCs w:val="18"/>
        </w:rPr>
        <w:t>=</w:t>
      </w:r>
      <w:r w:rsidRPr="004C0ABF">
        <w:rPr>
          <w:rFonts w:ascii="Courier New" w:hAnsi="Courier New" w:cs="Courier New"/>
          <w:noProof/>
          <w:sz w:val="18"/>
          <w:szCs w:val="18"/>
        </w:rPr>
        <w:t xml:space="preserve"> @FileName</w:t>
      </w:r>
    </w:p>
    <w:p w:rsidR="007D4E89" w:rsidRDefault="007D4E89" w:rsidP="007D4E89">
      <w:pPr>
        <w:autoSpaceDE w:val="0"/>
        <w:autoSpaceDN w:val="0"/>
        <w:adjustRightInd w:val="0"/>
        <w:spacing w:after="0" w:line="240" w:lineRule="auto"/>
        <w:rPr>
          <w:rFonts w:ascii="Courier New" w:hAnsi="Courier New" w:cs="Courier New"/>
          <w:noProof/>
          <w:color w:val="808080"/>
          <w:sz w:val="18"/>
          <w:szCs w:val="18"/>
        </w:rPr>
      </w:pPr>
      <w:r w:rsidRPr="004C0ABF">
        <w:rPr>
          <w:rFonts w:ascii="Courier New" w:hAnsi="Courier New" w:cs="Courier New"/>
          <w:noProof/>
          <w:sz w:val="18"/>
          <w:szCs w:val="18"/>
        </w:rPr>
        <w:tab/>
      </w:r>
      <w:r w:rsidRPr="004C0ABF">
        <w:rPr>
          <w:rFonts w:ascii="Courier New" w:hAnsi="Courier New" w:cs="Courier New"/>
          <w:noProof/>
          <w:color w:val="0000FF"/>
          <w:sz w:val="18"/>
          <w:szCs w:val="18"/>
        </w:rPr>
        <w:t>WITH</w:t>
      </w:r>
      <w:r w:rsidRPr="004C0ABF">
        <w:rPr>
          <w:rFonts w:ascii="Courier New" w:hAnsi="Courier New" w:cs="Courier New"/>
          <w:noProof/>
          <w:sz w:val="18"/>
          <w:szCs w:val="18"/>
        </w:rPr>
        <w:t xml:space="preserve"> </w:t>
      </w:r>
      <w:r w:rsidRPr="004C0ABF">
        <w:rPr>
          <w:rFonts w:ascii="Courier New" w:hAnsi="Courier New" w:cs="Courier New"/>
          <w:noProof/>
          <w:color w:val="FF00FF"/>
          <w:sz w:val="18"/>
          <w:szCs w:val="18"/>
        </w:rPr>
        <w:t>CHECKSUM</w:t>
      </w:r>
      <w:r w:rsidRPr="004C0ABF">
        <w:rPr>
          <w:rFonts w:ascii="Courier New" w:hAnsi="Courier New" w:cs="Courier New"/>
          <w:noProof/>
          <w:color w:val="808080"/>
          <w:sz w:val="18"/>
          <w:szCs w:val="18"/>
        </w:rPr>
        <w:t>,</w:t>
      </w:r>
      <w:r w:rsidRPr="004C0ABF">
        <w:rPr>
          <w:rFonts w:ascii="Courier New" w:hAnsi="Courier New" w:cs="Courier New"/>
          <w:noProof/>
          <w:sz w:val="18"/>
          <w:szCs w:val="18"/>
        </w:rPr>
        <w:t xml:space="preserve"> </w:t>
      </w:r>
      <w:r w:rsidRPr="004C0ABF">
        <w:rPr>
          <w:rFonts w:ascii="Courier New" w:hAnsi="Courier New" w:cs="Courier New"/>
          <w:noProof/>
          <w:color w:val="0000FF"/>
          <w:sz w:val="18"/>
          <w:szCs w:val="18"/>
        </w:rPr>
        <w:t>INIT</w:t>
      </w:r>
      <w:r w:rsidRPr="004C0ABF">
        <w:rPr>
          <w:rFonts w:ascii="Courier New" w:hAnsi="Courier New" w:cs="Courier New"/>
          <w:noProof/>
          <w:color w:val="808080"/>
          <w:sz w:val="18"/>
          <w:szCs w:val="18"/>
        </w:rPr>
        <w:t>;</w:t>
      </w:r>
    </w:p>
    <w:p w:rsidR="00A245F2" w:rsidRDefault="00A245F2" w:rsidP="00A245F2">
      <w:pPr>
        <w:rPr>
          <w:rFonts w:ascii="Arial" w:hAnsi="Arial" w:cs="Arial"/>
        </w:rPr>
      </w:pPr>
    </w:p>
    <w:p w:rsidR="007D4E89" w:rsidRDefault="007D4E89" w:rsidP="007D4E89">
      <w:pPr>
        <w:rPr>
          <w:rFonts w:ascii="Arial" w:hAnsi="Arial" w:cs="Arial"/>
        </w:rPr>
      </w:pPr>
      <w:r>
        <w:rPr>
          <w:rFonts w:ascii="Arial" w:hAnsi="Arial" w:cs="Arial"/>
        </w:rPr>
        <w:t>Although this second method is more complex, it is also more flexible</w:t>
      </w:r>
      <w:r w:rsidRPr="00674032">
        <w:rPr>
          <w:rFonts w:ascii="Arial" w:hAnsi="Arial" w:cs="Arial"/>
        </w:rPr>
        <w:t>.</w:t>
      </w:r>
      <w:r>
        <w:rPr>
          <w:rFonts w:ascii="Arial" w:hAnsi="Arial" w:cs="Arial"/>
        </w:rPr>
        <w:t xml:space="preserve"> The other example in this white paper will build on it.</w:t>
      </w:r>
    </w:p>
    <w:p w:rsidR="00782523" w:rsidRDefault="007D4E89">
      <w:pPr>
        <w:pStyle w:val="Heading3"/>
      </w:pPr>
      <w:bookmarkStart w:id="14" w:name="_Toc232932964"/>
      <w:r>
        <w:t>Handling Backup Server Failure</w:t>
      </w:r>
      <w:bookmarkEnd w:id="14"/>
    </w:p>
    <w:p w:rsidR="007D4E89" w:rsidRDefault="007D4E89" w:rsidP="007D4E89">
      <w:pPr>
        <w:rPr>
          <w:rFonts w:ascii="Arial" w:hAnsi="Arial" w:cs="Arial"/>
        </w:rPr>
      </w:pPr>
      <w:r>
        <w:rPr>
          <w:rFonts w:ascii="Arial" w:hAnsi="Arial" w:cs="Arial"/>
        </w:rPr>
        <w:t>Backup file servers or their storage is another point of failure from which you need to protect yourself</w:t>
      </w:r>
      <w:r w:rsidRPr="00674032">
        <w:rPr>
          <w:rFonts w:ascii="Arial" w:hAnsi="Arial" w:cs="Arial"/>
        </w:rPr>
        <w:t>.</w:t>
      </w:r>
      <w:r>
        <w:rPr>
          <w:rFonts w:ascii="Arial" w:hAnsi="Arial" w:cs="Arial"/>
        </w:rPr>
        <w:t xml:space="preserve"> The way to prevent this failure is to use a second server (BAK02, in this example). Placing this server in </w:t>
      </w:r>
      <w:r w:rsidR="000E5652">
        <w:rPr>
          <w:rFonts w:ascii="Arial" w:hAnsi="Arial" w:cs="Arial"/>
        </w:rPr>
        <w:t>a</w:t>
      </w:r>
      <w:r>
        <w:rPr>
          <w:rFonts w:ascii="Arial" w:hAnsi="Arial" w:cs="Arial"/>
        </w:rPr>
        <w:t xml:space="preserve"> second data center provides the best protection against our worst-case scenario.</w:t>
      </w:r>
    </w:p>
    <w:p w:rsidR="000E5652" w:rsidRDefault="000E5652" w:rsidP="007D4E89">
      <w:pPr>
        <w:rPr>
          <w:rFonts w:ascii="Arial" w:hAnsi="Arial" w:cs="Arial"/>
        </w:rPr>
      </w:pPr>
      <w:r>
        <w:rPr>
          <w:rFonts w:ascii="Arial" w:hAnsi="Arial" w:cs="Arial"/>
        </w:rPr>
        <w:t>The following figure shows a backup sequence that uses a second server and applies the other techniques we’ve discussed.</w:t>
      </w:r>
    </w:p>
    <w:p w:rsidR="000E5652" w:rsidRPr="00674032" w:rsidRDefault="000E5652" w:rsidP="007D4E89">
      <w:pPr>
        <w:rPr>
          <w:rFonts w:ascii="Arial" w:hAnsi="Arial" w:cs="Arial"/>
        </w:rPr>
      </w:pPr>
      <w:r>
        <w:object w:dxaOrig="9141" w:dyaOrig="6565">
          <v:shape id="_x0000_i1026" type="#_x0000_t75" style="width:342pt;height:246pt" o:ole="">
            <v:imagedata r:id="rId12" o:title=""/>
          </v:shape>
          <o:OLEObject Type="Embed" ProgID="Visio.Drawing.11" ShapeID="_x0000_i1026" DrawAspect="Content" ObjectID="_1311444364" r:id="rId13"/>
        </w:object>
      </w:r>
    </w:p>
    <w:p w:rsidR="007D4E89" w:rsidRDefault="000E5652" w:rsidP="007D4E89">
      <w:pPr>
        <w:rPr>
          <w:rFonts w:ascii="Arial" w:hAnsi="Arial" w:cs="Arial"/>
        </w:rPr>
      </w:pPr>
      <w:r w:rsidRPr="000E5652">
        <w:rPr>
          <w:rFonts w:ascii="Arial" w:hAnsi="Arial" w:cs="Arial"/>
          <w:b/>
        </w:rPr>
        <w:t>Figure 2:</w:t>
      </w:r>
      <w:r>
        <w:rPr>
          <w:rFonts w:ascii="Arial" w:hAnsi="Arial" w:cs="Arial"/>
        </w:rPr>
        <w:t xml:space="preserve"> Protecting against backup server failure</w:t>
      </w:r>
    </w:p>
    <w:p w:rsidR="000E5652" w:rsidRDefault="000E5652" w:rsidP="007D4E89">
      <w:pPr>
        <w:rPr>
          <w:rFonts w:ascii="Arial" w:hAnsi="Arial" w:cs="Arial"/>
        </w:rPr>
      </w:pPr>
      <w:r>
        <w:rPr>
          <w:rFonts w:ascii="Arial" w:hAnsi="Arial" w:cs="Arial"/>
        </w:rPr>
        <w:t xml:space="preserve">The backup </w:t>
      </w:r>
      <w:r w:rsidR="00BE3AC0">
        <w:rPr>
          <w:rFonts w:ascii="Arial" w:hAnsi="Arial" w:cs="Arial"/>
        </w:rPr>
        <w:t>are round-robin across</w:t>
      </w:r>
      <w:r>
        <w:rPr>
          <w:rFonts w:ascii="Arial" w:hAnsi="Arial" w:cs="Arial"/>
        </w:rPr>
        <w:t xml:space="preserve"> two server</w:t>
      </w:r>
      <w:r w:rsidR="00434A2B">
        <w:rPr>
          <w:rFonts w:ascii="Arial" w:hAnsi="Arial" w:cs="Arial"/>
        </w:rPr>
        <w:t>s</w:t>
      </w:r>
      <w:r>
        <w:rPr>
          <w:rFonts w:ascii="Arial" w:hAnsi="Arial" w:cs="Arial"/>
        </w:rPr>
        <w:t>, so after two completed backup cycles, you can overcome a complete server failure because you have a valid backup on the second server.</w:t>
      </w:r>
    </w:p>
    <w:p w:rsidR="000E5652" w:rsidRDefault="000E5652" w:rsidP="007D4E89">
      <w:pPr>
        <w:rPr>
          <w:rFonts w:ascii="Arial" w:hAnsi="Arial" w:cs="Arial"/>
        </w:rPr>
      </w:pPr>
      <w:r>
        <w:rPr>
          <w:rFonts w:ascii="Arial" w:hAnsi="Arial" w:cs="Arial"/>
        </w:rPr>
        <w:lastRenderedPageBreak/>
        <w:t xml:space="preserve">If you </w:t>
      </w:r>
      <w:r w:rsidR="00BE3AC0">
        <w:rPr>
          <w:rFonts w:ascii="Arial" w:hAnsi="Arial" w:cs="Arial"/>
        </w:rPr>
        <w:t xml:space="preserve">don’t </w:t>
      </w:r>
      <w:r>
        <w:rPr>
          <w:rFonts w:ascii="Arial" w:hAnsi="Arial" w:cs="Arial"/>
        </w:rPr>
        <w:t>have a second backup file server, you should try to separate the logical unit numbers (LUNs) so that if you keep multiple generations of backup</w:t>
      </w:r>
      <w:r w:rsidR="00BE3AC0">
        <w:rPr>
          <w:rFonts w:ascii="Arial" w:hAnsi="Arial" w:cs="Arial"/>
        </w:rPr>
        <w:t>s</w:t>
      </w:r>
      <w:r>
        <w:rPr>
          <w:rFonts w:ascii="Arial" w:hAnsi="Arial" w:cs="Arial"/>
        </w:rPr>
        <w:t>, a partial failure of the disk subsystems affects only one backup set.</w:t>
      </w:r>
    </w:p>
    <w:p w:rsidR="00782523" w:rsidRDefault="00434A2B">
      <w:pPr>
        <w:pStyle w:val="Heading2"/>
      </w:pPr>
      <w:bookmarkStart w:id="15" w:name="_Toc232932965"/>
      <w:r>
        <w:t>Making Sure the Backup Is Valid</w:t>
      </w:r>
      <w:bookmarkEnd w:id="15"/>
    </w:p>
    <w:p w:rsidR="00434A2B" w:rsidRPr="00674032" w:rsidRDefault="00434A2B" w:rsidP="00434A2B">
      <w:pPr>
        <w:rPr>
          <w:rFonts w:ascii="Arial" w:hAnsi="Arial" w:cs="Arial"/>
        </w:rPr>
      </w:pPr>
      <w:r>
        <w:rPr>
          <w:rFonts w:ascii="Arial" w:hAnsi="Arial" w:cs="Arial"/>
        </w:rPr>
        <w:t>The next logical step after making the backup is to test whether the backup files are valid</w:t>
      </w:r>
      <w:r w:rsidRPr="00674032">
        <w:rPr>
          <w:rFonts w:ascii="Arial" w:hAnsi="Arial" w:cs="Arial"/>
        </w:rPr>
        <w:t>.</w:t>
      </w:r>
      <w:r>
        <w:rPr>
          <w:rFonts w:ascii="Arial" w:hAnsi="Arial" w:cs="Arial"/>
        </w:rPr>
        <w:t xml:space="preserve"> The best way to do this is to restore the database.</w:t>
      </w:r>
    </w:p>
    <w:p w:rsidR="00782523" w:rsidRDefault="00D679AD">
      <w:pPr>
        <w:pStyle w:val="Heading3"/>
      </w:pPr>
      <w:bookmarkStart w:id="16" w:name="_Toc232932966"/>
      <w:r>
        <w:t>Restoring the Database to Test the Backup</w:t>
      </w:r>
      <w:bookmarkEnd w:id="16"/>
    </w:p>
    <w:p w:rsidR="00D679AD" w:rsidRDefault="00D679AD" w:rsidP="00D679AD">
      <w:pPr>
        <w:rPr>
          <w:rFonts w:ascii="Arial" w:hAnsi="Arial" w:cs="Arial"/>
        </w:rPr>
      </w:pPr>
      <w:r>
        <w:rPr>
          <w:rFonts w:ascii="Arial" w:hAnsi="Arial" w:cs="Arial"/>
        </w:rPr>
        <w:t>You need to have an instance of SQL Server installed on the backup server and have a LUN on your backup server to restore the databases to it (it should be big enough to hold all the files of your largest database)</w:t>
      </w:r>
      <w:r w:rsidRPr="00674032">
        <w:rPr>
          <w:rFonts w:ascii="Arial" w:hAnsi="Arial" w:cs="Arial"/>
        </w:rPr>
        <w:t>.</w:t>
      </w:r>
      <w:r>
        <w:rPr>
          <w:rFonts w:ascii="Arial" w:hAnsi="Arial" w:cs="Arial"/>
        </w:rPr>
        <w:t xml:space="preserve"> RAID 0 is an acceptable compromise between performance</w:t>
      </w:r>
      <w:ins w:id="17" w:author="Beth" w:date="2009-06-06T12:10:00Z">
        <w:r>
          <w:rPr>
            <w:rFonts w:ascii="Arial" w:hAnsi="Arial" w:cs="Arial"/>
          </w:rPr>
          <w:t>,</w:t>
        </w:r>
      </w:ins>
      <w:del w:id="18" w:author="Beth" w:date="2009-06-06T12:10:00Z">
        <w:r w:rsidDel="00D679AD">
          <w:rPr>
            <w:rFonts w:ascii="Arial" w:hAnsi="Arial" w:cs="Arial"/>
          </w:rPr>
          <w:delText xml:space="preserve"> and</w:delText>
        </w:r>
      </w:del>
      <w:r>
        <w:rPr>
          <w:rFonts w:ascii="Arial" w:hAnsi="Arial" w:cs="Arial"/>
        </w:rPr>
        <w:t xml:space="preserve"> costs</w:t>
      </w:r>
      <w:ins w:id="19" w:author="Beth" w:date="2009-06-06T12:10:00Z">
        <w:r>
          <w:rPr>
            <w:rFonts w:ascii="Arial" w:hAnsi="Arial" w:cs="Arial"/>
          </w:rPr>
          <w:t>,</w:t>
        </w:r>
      </w:ins>
      <w:r>
        <w:rPr>
          <w:rFonts w:ascii="Arial" w:hAnsi="Arial" w:cs="Arial"/>
        </w:rPr>
        <w:t xml:space="preserve"> and availability, because only temporary data is stored there, which can be easily restored if required. RAID 1/0 is also an option, if you can afford it.</w:t>
      </w:r>
    </w:p>
    <w:p w:rsidR="00A245F2" w:rsidRDefault="00A245F2" w:rsidP="00D679AD">
      <w:pPr>
        <w:rPr>
          <w:rFonts w:ascii="Arial" w:hAnsi="Arial" w:cs="Arial"/>
        </w:rPr>
      </w:pPr>
      <w:r>
        <w:rPr>
          <w:rFonts w:ascii="Arial" w:hAnsi="Arial" w:cs="Arial"/>
        </w:rPr>
        <w:t>Here is a basic layout of the backup server file system.</w:t>
      </w:r>
    </w:p>
    <w:p w:rsidR="00A245F2" w:rsidRDefault="00A245F2" w:rsidP="00D679AD">
      <w:r>
        <w:object w:dxaOrig="3734" w:dyaOrig="2481">
          <v:shape id="_x0000_i1027" type="#_x0000_t75" style="width:138.75pt;height:92.25pt" o:ole="">
            <v:imagedata r:id="rId14" o:title=""/>
          </v:shape>
          <o:OLEObject Type="Embed" ProgID="Visio.Drawing.11" ShapeID="_x0000_i1027" DrawAspect="Content" ObjectID="_1311444365" r:id="rId15"/>
        </w:object>
      </w:r>
    </w:p>
    <w:p w:rsidR="00A245F2" w:rsidRDefault="00A245F2" w:rsidP="00A245F2">
      <w:pPr>
        <w:rPr>
          <w:rFonts w:ascii="Arial" w:hAnsi="Arial" w:cs="Arial"/>
        </w:rPr>
      </w:pPr>
      <w:r>
        <w:rPr>
          <w:rFonts w:ascii="Arial" w:hAnsi="Arial" w:cs="Arial"/>
          <w:b/>
        </w:rPr>
        <w:t>Figure 3</w:t>
      </w:r>
      <w:r w:rsidRPr="00674032">
        <w:rPr>
          <w:rFonts w:ascii="Arial" w:hAnsi="Arial" w:cs="Arial"/>
          <w:b/>
        </w:rPr>
        <w:t>:</w:t>
      </w:r>
      <w:r w:rsidRPr="00674032">
        <w:rPr>
          <w:rFonts w:ascii="Arial" w:hAnsi="Arial" w:cs="Arial"/>
        </w:rPr>
        <w:t xml:space="preserve"> </w:t>
      </w:r>
      <w:r>
        <w:rPr>
          <w:rFonts w:ascii="Arial" w:hAnsi="Arial" w:cs="Arial"/>
        </w:rPr>
        <w:t>Backup server file system</w:t>
      </w:r>
    </w:p>
    <w:p w:rsidR="00A245F2" w:rsidRDefault="00A245F2" w:rsidP="00A245F2">
      <w:pPr>
        <w:rPr>
          <w:rFonts w:ascii="Arial" w:hAnsi="Arial" w:cs="Arial"/>
        </w:rPr>
      </w:pPr>
      <w:r>
        <w:rPr>
          <w:rFonts w:ascii="Arial" w:hAnsi="Arial" w:cs="Arial"/>
        </w:rPr>
        <w:t>To receive the disk layout of the database backed in up the file MyVLDB00000001.back, you can issue the following command.</w:t>
      </w:r>
    </w:p>
    <w:p w:rsidR="00A245F2" w:rsidRPr="00D16F94" w:rsidRDefault="00A245F2" w:rsidP="00A245F2">
      <w:pPr>
        <w:autoSpaceDE w:val="0"/>
        <w:autoSpaceDN w:val="0"/>
        <w:adjustRightInd w:val="0"/>
        <w:spacing w:after="0" w:line="240" w:lineRule="auto"/>
        <w:rPr>
          <w:rFonts w:ascii="Courier New" w:hAnsi="Courier New" w:cs="Courier New"/>
          <w:noProof/>
          <w:color w:val="FF0000"/>
          <w:sz w:val="18"/>
          <w:szCs w:val="18"/>
        </w:rPr>
      </w:pPr>
      <w:r w:rsidRPr="00D16F94">
        <w:rPr>
          <w:rFonts w:ascii="Courier New" w:hAnsi="Courier New" w:cs="Courier New"/>
          <w:noProof/>
          <w:color w:val="0000FF"/>
          <w:sz w:val="18"/>
          <w:szCs w:val="18"/>
        </w:rPr>
        <w:t>RESTORE</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FILELISTONLY</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FROM</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DISK</w:t>
      </w:r>
      <w:r w:rsidRPr="00D16F94">
        <w:rPr>
          <w:rFonts w:ascii="Courier New" w:hAnsi="Courier New" w:cs="Courier New"/>
          <w:noProof/>
          <w:sz w:val="18"/>
          <w:szCs w:val="18"/>
        </w:rPr>
        <w:t xml:space="preserve"> </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r w:rsidRPr="00D16F94">
        <w:rPr>
          <w:rFonts w:ascii="Courier New" w:hAnsi="Courier New" w:cs="Courier New"/>
          <w:noProof/>
          <w:color w:val="FF0000"/>
          <w:sz w:val="18"/>
          <w:szCs w:val="18"/>
        </w:rPr>
        <w:t>'c:\backup\MyVLDB00000001.bak'</w:t>
      </w:r>
      <w:r w:rsidRPr="00D16F94">
        <w:rPr>
          <w:rFonts w:ascii="Courier New" w:hAnsi="Courier New" w:cs="Courier New"/>
          <w:noProof/>
          <w:color w:val="808080"/>
          <w:sz w:val="18"/>
          <w:szCs w:val="18"/>
        </w:rPr>
        <w:t>;</w:t>
      </w:r>
    </w:p>
    <w:p w:rsidR="00A245F2" w:rsidRDefault="00A245F2" w:rsidP="007D4E89">
      <w:pPr>
        <w:rPr>
          <w:rFonts w:ascii="Arial" w:hAnsi="Arial" w:cs="Arial"/>
        </w:rPr>
      </w:pPr>
    </w:p>
    <w:p w:rsidR="00434A2B" w:rsidRDefault="00A245F2" w:rsidP="007D4E89">
      <w:pPr>
        <w:rPr>
          <w:rFonts w:ascii="Arial" w:hAnsi="Arial" w:cs="Arial"/>
        </w:rPr>
      </w:pPr>
      <w:r>
        <w:rPr>
          <w:rFonts w:ascii="Arial" w:hAnsi="Arial" w:cs="Arial"/>
        </w:rPr>
        <w:t>To open the first backup file to get the disk information about the source database, create a restore command that places the database data files on the available locations on your backup server in the restore mount point from this information, and then execute it.</w:t>
      </w:r>
    </w:p>
    <w:p w:rsidR="00A245F2" w:rsidRPr="00D16F94" w:rsidRDefault="00A245F2" w:rsidP="00A245F2">
      <w:pPr>
        <w:autoSpaceDE w:val="0"/>
        <w:autoSpaceDN w:val="0"/>
        <w:adjustRightInd w:val="0"/>
        <w:spacing w:after="0" w:line="240" w:lineRule="auto"/>
        <w:rPr>
          <w:rFonts w:ascii="Courier New" w:hAnsi="Courier New" w:cs="Courier New"/>
          <w:noProof/>
          <w:sz w:val="18"/>
          <w:szCs w:val="18"/>
        </w:rPr>
      </w:pPr>
      <w:r w:rsidRPr="00D16F94">
        <w:rPr>
          <w:rFonts w:ascii="Courier New" w:hAnsi="Courier New" w:cs="Courier New"/>
          <w:noProof/>
          <w:color w:val="0000FF"/>
          <w:sz w:val="18"/>
          <w:szCs w:val="18"/>
        </w:rPr>
        <w:t>RESTORE</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DATABASE</w:t>
      </w:r>
      <w:r w:rsidRPr="00D16F94">
        <w:rPr>
          <w:rFonts w:ascii="Courier New" w:hAnsi="Courier New" w:cs="Courier New"/>
          <w:noProof/>
          <w:sz w:val="18"/>
          <w:szCs w:val="18"/>
        </w:rPr>
        <w:t xml:space="preserve"> MyVLDB</w:t>
      </w:r>
    </w:p>
    <w:p w:rsidR="00A245F2" w:rsidRPr="00D16F94" w:rsidRDefault="00A245F2" w:rsidP="00A245F2">
      <w:pPr>
        <w:autoSpaceDE w:val="0"/>
        <w:autoSpaceDN w:val="0"/>
        <w:adjustRightInd w:val="0"/>
        <w:spacing w:after="0" w:line="240" w:lineRule="auto"/>
        <w:rPr>
          <w:rFonts w:ascii="Courier New" w:hAnsi="Courier New" w:cs="Courier New"/>
          <w:noProof/>
          <w:color w:val="FF0000"/>
          <w:sz w:val="18"/>
          <w:szCs w:val="18"/>
        </w:rPr>
      </w:pPr>
      <w:r w:rsidRPr="00D16F94">
        <w:rPr>
          <w:rFonts w:ascii="Courier New" w:hAnsi="Courier New" w:cs="Courier New"/>
          <w:noProof/>
          <w:sz w:val="18"/>
          <w:szCs w:val="18"/>
        </w:rPr>
        <w:tab/>
      </w:r>
      <w:r w:rsidRPr="00D16F94">
        <w:rPr>
          <w:rFonts w:ascii="Courier New" w:hAnsi="Courier New" w:cs="Courier New"/>
          <w:noProof/>
          <w:color w:val="0000FF"/>
          <w:sz w:val="18"/>
          <w:szCs w:val="18"/>
        </w:rPr>
        <w:t>FROM</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DISK</w:t>
      </w:r>
      <w:r w:rsidRPr="00D16F94">
        <w:rPr>
          <w:rFonts w:ascii="Courier New" w:hAnsi="Courier New" w:cs="Courier New"/>
          <w:noProof/>
          <w:sz w:val="18"/>
          <w:szCs w:val="18"/>
        </w:rPr>
        <w:t xml:space="preserve"> </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r w:rsidRPr="00D16F94">
        <w:rPr>
          <w:rFonts w:ascii="Courier New" w:hAnsi="Courier New" w:cs="Courier New"/>
          <w:noProof/>
          <w:color w:val="FF0000"/>
          <w:sz w:val="18"/>
          <w:szCs w:val="18"/>
        </w:rPr>
        <w:t>'C:\backup\MyVLDB00000001.bak'</w:t>
      </w:r>
    </w:p>
    <w:p w:rsidR="00A245F2" w:rsidRPr="00D16F94" w:rsidRDefault="00A245F2" w:rsidP="00A245F2">
      <w:pPr>
        <w:autoSpaceDE w:val="0"/>
        <w:autoSpaceDN w:val="0"/>
        <w:adjustRightInd w:val="0"/>
        <w:spacing w:after="0" w:line="240" w:lineRule="auto"/>
        <w:rPr>
          <w:rFonts w:ascii="Courier New" w:hAnsi="Courier New" w:cs="Courier New"/>
          <w:noProof/>
          <w:sz w:val="18"/>
          <w:szCs w:val="18"/>
        </w:rPr>
      </w:pPr>
      <w:r w:rsidRPr="00D16F94">
        <w:rPr>
          <w:rFonts w:ascii="Courier New" w:hAnsi="Courier New" w:cs="Courier New"/>
          <w:noProof/>
          <w:sz w:val="18"/>
          <w:szCs w:val="18"/>
        </w:rPr>
        <w:tab/>
      </w:r>
      <w:r w:rsidRPr="00D16F94">
        <w:rPr>
          <w:rFonts w:ascii="Courier New" w:hAnsi="Courier New" w:cs="Courier New"/>
          <w:noProof/>
          <w:color w:val="0000FF"/>
          <w:sz w:val="18"/>
          <w:szCs w:val="18"/>
        </w:rPr>
        <w:t>WITH</w:t>
      </w:r>
      <w:r w:rsidRPr="00D16F94">
        <w:rPr>
          <w:rFonts w:ascii="Courier New" w:hAnsi="Courier New" w:cs="Courier New"/>
          <w:noProof/>
          <w:sz w:val="18"/>
          <w:szCs w:val="18"/>
        </w:rPr>
        <w:t xml:space="preserve"> </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r w:rsidRPr="00D16F94">
        <w:rPr>
          <w:rFonts w:ascii="Courier New" w:hAnsi="Courier New" w:cs="Courier New"/>
          <w:noProof/>
          <w:sz w:val="18"/>
          <w:szCs w:val="18"/>
        </w:rPr>
        <w:tab/>
      </w:r>
      <w:r w:rsidRPr="00D16F94">
        <w:rPr>
          <w:rFonts w:ascii="Courier New" w:hAnsi="Courier New" w:cs="Courier New"/>
          <w:noProof/>
          <w:color w:val="0000FF"/>
          <w:sz w:val="18"/>
          <w:szCs w:val="18"/>
        </w:rPr>
        <w:t>MOVE</w:t>
      </w:r>
      <w:r w:rsidRPr="00D16F94">
        <w:rPr>
          <w:rFonts w:ascii="Courier New" w:hAnsi="Courier New" w:cs="Courier New"/>
          <w:noProof/>
          <w:sz w:val="18"/>
          <w:szCs w:val="18"/>
        </w:rPr>
        <w:t xml:space="preserve"> </w:t>
      </w:r>
      <w:r w:rsidRPr="00D16F94">
        <w:rPr>
          <w:rFonts w:ascii="Courier New" w:hAnsi="Courier New" w:cs="Courier New"/>
          <w:noProof/>
          <w:color w:val="FF0000"/>
          <w:sz w:val="18"/>
          <w:szCs w:val="18"/>
        </w:rPr>
        <w:t>'MyVLDB'</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TO</w:t>
      </w:r>
      <w:r w:rsidRPr="00D16F94">
        <w:rPr>
          <w:rFonts w:ascii="Courier New" w:hAnsi="Courier New" w:cs="Courier New"/>
          <w:noProof/>
          <w:sz w:val="18"/>
          <w:szCs w:val="18"/>
        </w:rPr>
        <w:t xml:space="preserve"> </w:t>
      </w:r>
      <w:r w:rsidRPr="00D16F94">
        <w:rPr>
          <w:rFonts w:ascii="Courier New" w:hAnsi="Courier New" w:cs="Courier New"/>
          <w:noProof/>
          <w:color w:val="FF0000"/>
          <w:sz w:val="18"/>
          <w:szCs w:val="18"/>
        </w:rPr>
        <w:t>'C:\restore\MyVLDB.mdf'</w:t>
      </w:r>
      <w:r w:rsidRPr="00D16F94">
        <w:rPr>
          <w:rFonts w:ascii="Courier New" w:hAnsi="Courier New" w:cs="Courier New"/>
          <w:noProof/>
          <w:color w:val="808080"/>
          <w:sz w:val="18"/>
          <w:szCs w:val="18"/>
        </w:rPr>
        <w:t>,</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r w:rsidRPr="00D16F94">
        <w:rPr>
          <w:rFonts w:ascii="Courier New" w:hAnsi="Courier New" w:cs="Courier New"/>
          <w:noProof/>
          <w:sz w:val="18"/>
          <w:szCs w:val="18"/>
        </w:rPr>
        <w:tab/>
      </w:r>
      <w:r w:rsidRPr="00D16F94">
        <w:rPr>
          <w:rFonts w:ascii="Courier New" w:hAnsi="Courier New" w:cs="Courier New"/>
          <w:noProof/>
          <w:color w:val="0000FF"/>
          <w:sz w:val="18"/>
          <w:szCs w:val="18"/>
        </w:rPr>
        <w:t>MOVE</w:t>
      </w:r>
      <w:r w:rsidRPr="00D16F94">
        <w:rPr>
          <w:rFonts w:ascii="Courier New" w:hAnsi="Courier New" w:cs="Courier New"/>
          <w:noProof/>
          <w:sz w:val="18"/>
          <w:szCs w:val="18"/>
        </w:rPr>
        <w:t xml:space="preserve"> </w:t>
      </w:r>
      <w:r w:rsidRPr="00D16F94">
        <w:rPr>
          <w:rFonts w:ascii="Courier New" w:hAnsi="Courier New" w:cs="Courier New"/>
          <w:noProof/>
          <w:color w:val="FF0000"/>
          <w:sz w:val="18"/>
          <w:szCs w:val="18"/>
        </w:rPr>
        <w:t>'MyVLDB_log'</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TO</w:t>
      </w:r>
      <w:r w:rsidRPr="00D16F94">
        <w:rPr>
          <w:rFonts w:ascii="Courier New" w:hAnsi="Courier New" w:cs="Courier New"/>
          <w:noProof/>
          <w:sz w:val="18"/>
          <w:szCs w:val="18"/>
        </w:rPr>
        <w:t xml:space="preserve"> </w:t>
      </w:r>
      <w:r w:rsidRPr="00D16F94">
        <w:rPr>
          <w:rFonts w:ascii="Courier New" w:hAnsi="Courier New" w:cs="Courier New"/>
          <w:noProof/>
          <w:color w:val="FF0000"/>
          <w:sz w:val="18"/>
          <w:szCs w:val="18"/>
        </w:rPr>
        <w:t>'C:\restore\MyVLDB.ldf'</w:t>
      </w:r>
      <w:r w:rsidRPr="00D16F94">
        <w:rPr>
          <w:rFonts w:ascii="Courier New" w:hAnsi="Courier New" w:cs="Courier New"/>
          <w:noProof/>
          <w:color w:val="808080"/>
          <w:sz w:val="18"/>
          <w:szCs w:val="18"/>
        </w:rPr>
        <w:t>,</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r w:rsidRPr="00D16F94">
        <w:rPr>
          <w:rFonts w:ascii="Courier New" w:hAnsi="Courier New" w:cs="Courier New"/>
          <w:noProof/>
          <w:sz w:val="18"/>
          <w:szCs w:val="18"/>
        </w:rPr>
        <w:tab/>
      </w:r>
      <w:r w:rsidRPr="00D16F94">
        <w:rPr>
          <w:rFonts w:ascii="Courier New" w:hAnsi="Courier New" w:cs="Courier New"/>
          <w:noProof/>
          <w:color w:val="FF00FF"/>
          <w:sz w:val="18"/>
          <w:szCs w:val="18"/>
        </w:rPr>
        <w:t>CHECKSUM</w:t>
      </w:r>
      <w:r w:rsidRPr="00D16F94">
        <w:rPr>
          <w:rFonts w:ascii="Courier New" w:hAnsi="Courier New" w:cs="Courier New"/>
          <w:noProof/>
          <w:color w:val="808080"/>
          <w:sz w:val="18"/>
          <w:szCs w:val="18"/>
        </w:rPr>
        <w:t>;</w:t>
      </w:r>
    </w:p>
    <w:p w:rsidR="00A245F2" w:rsidRDefault="00A245F2" w:rsidP="00A245F2">
      <w:pPr>
        <w:rPr>
          <w:rFonts w:ascii="Arial" w:hAnsi="Arial" w:cs="Arial"/>
        </w:rPr>
      </w:pPr>
      <w:r>
        <w:rPr>
          <w:noProof/>
        </w:rPr>
        <w:br/>
      </w:r>
    </w:p>
    <w:p w:rsidR="00A245F2" w:rsidRDefault="00A245F2" w:rsidP="00A245F2">
      <w:pPr>
        <w:rPr>
          <w:rFonts w:ascii="Arial" w:hAnsi="Arial" w:cs="Arial"/>
        </w:rPr>
      </w:pPr>
      <w:r>
        <w:rPr>
          <w:rFonts w:ascii="Arial" w:hAnsi="Arial" w:cs="Arial"/>
        </w:rPr>
        <w:t>If the restore completes without errors, you know that the backup files were not corrupted.</w:t>
      </w:r>
    </w:p>
    <w:p w:rsidR="00782523" w:rsidRDefault="00A245F2">
      <w:pPr>
        <w:pStyle w:val="Heading3"/>
      </w:pPr>
      <w:bookmarkStart w:id="20" w:name="_Toc232932967"/>
      <w:r>
        <w:t>Running DBCC CHECKDB</w:t>
      </w:r>
      <w:bookmarkEnd w:id="20"/>
    </w:p>
    <w:p w:rsidR="00A245F2" w:rsidRPr="00674032" w:rsidRDefault="00A245F2" w:rsidP="00A245F2">
      <w:pPr>
        <w:rPr>
          <w:rFonts w:ascii="Arial" w:hAnsi="Arial" w:cs="Arial"/>
        </w:rPr>
      </w:pPr>
      <w:r>
        <w:rPr>
          <w:rFonts w:ascii="Arial" w:hAnsi="Arial" w:cs="Arial"/>
        </w:rPr>
        <w:t>To check the integrity of the restored database, run the following command</w:t>
      </w:r>
      <w:r w:rsidRPr="00674032">
        <w:rPr>
          <w:rFonts w:ascii="Arial" w:hAnsi="Arial" w:cs="Arial"/>
        </w:rPr>
        <w:t>.</w:t>
      </w:r>
    </w:p>
    <w:p w:rsidR="00A245F2" w:rsidRPr="00D16F94" w:rsidRDefault="00A245F2" w:rsidP="00A245F2">
      <w:pPr>
        <w:autoSpaceDE w:val="0"/>
        <w:autoSpaceDN w:val="0"/>
        <w:adjustRightInd w:val="0"/>
        <w:spacing w:after="0" w:line="240" w:lineRule="auto"/>
        <w:rPr>
          <w:rFonts w:ascii="Courier New" w:hAnsi="Courier New" w:cs="Courier New"/>
          <w:noProof/>
          <w:color w:val="0000FF"/>
          <w:sz w:val="18"/>
          <w:szCs w:val="18"/>
        </w:rPr>
      </w:pPr>
      <w:r w:rsidRPr="00D16F94">
        <w:rPr>
          <w:rFonts w:ascii="Courier New" w:hAnsi="Courier New" w:cs="Courier New"/>
          <w:noProof/>
          <w:color w:val="0000FF"/>
          <w:sz w:val="18"/>
          <w:szCs w:val="18"/>
        </w:rPr>
        <w:lastRenderedPageBreak/>
        <w:t>DBCC</w:t>
      </w:r>
      <w:r w:rsidRPr="00D16F94">
        <w:rPr>
          <w:rFonts w:ascii="Courier New" w:hAnsi="Courier New" w:cs="Courier New"/>
          <w:noProof/>
          <w:sz w:val="18"/>
          <w:szCs w:val="18"/>
        </w:rPr>
        <w:t xml:space="preserve"> CHECKDB</w:t>
      </w:r>
      <w:r w:rsidRPr="00D16F94">
        <w:rPr>
          <w:rFonts w:ascii="Courier New" w:hAnsi="Courier New" w:cs="Courier New"/>
          <w:noProof/>
          <w:color w:val="808080"/>
          <w:sz w:val="18"/>
          <w:szCs w:val="18"/>
        </w:rPr>
        <w:t>(</w:t>
      </w:r>
      <w:r w:rsidRPr="00D16F94">
        <w:rPr>
          <w:rFonts w:ascii="Courier New" w:hAnsi="Courier New" w:cs="Courier New"/>
          <w:noProof/>
          <w:sz w:val="18"/>
          <w:szCs w:val="18"/>
        </w:rPr>
        <w:t>MyVLDB</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WITH</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NO_INFOMSGS</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EXTENDED_LOGICAL_CHECKS</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DATA_PURITY</w:t>
      </w:r>
    </w:p>
    <w:p w:rsidR="00A245F2" w:rsidRDefault="00A245F2" w:rsidP="00A245F2">
      <w:pPr>
        <w:rPr>
          <w:rFonts w:ascii="Arial" w:hAnsi="Arial" w:cs="Arial"/>
        </w:rPr>
      </w:pPr>
    </w:p>
    <w:p w:rsidR="00A245F2" w:rsidRDefault="00A245F2" w:rsidP="00A245F2">
      <w:pPr>
        <w:rPr>
          <w:rFonts w:ascii="Arial" w:hAnsi="Arial" w:cs="Arial"/>
        </w:rPr>
      </w:pPr>
      <w:r>
        <w:rPr>
          <w:rFonts w:ascii="Arial" w:hAnsi="Arial" w:cs="Arial"/>
        </w:rPr>
        <w:t>If the command returns no errors, you know that you have a valid backup of the database.</w:t>
      </w:r>
    </w:p>
    <w:p w:rsidR="00782523" w:rsidRDefault="00A245F2">
      <w:pPr>
        <w:pStyle w:val="Heading3"/>
      </w:pPr>
      <w:bookmarkStart w:id="21" w:name="_Toc232932968"/>
      <w:r>
        <w:t>Automate the Process</w:t>
      </w:r>
      <w:bookmarkEnd w:id="21"/>
    </w:p>
    <w:p w:rsidR="00A245F2" w:rsidRPr="00674032" w:rsidRDefault="00A245F2" w:rsidP="00A245F2">
      <w:pPr>
        <w:rPr>
          <w:rFonts w:ascii="Arial" w:hAnsi="Arial" w:cs="Arial"/>
        </w:rPr>
      </w:pPr>
      <w:r>
        <w:rPr>
          <w:rFonts w:ascii="Arial" w:hAnsi="Arial" w:cs="Arial"/>
        </w:rPr>
        <w:t>Here is the code for a script that takes the file name of the first backup file as input, performs the whole restore job automatically, and then runs DBCC CHECKDB at the end</w:t>
      </w:r>
      <w:r w:rsidRPr="00674032">
        <w:rPr>
          <w:rFonts w:ascii="Arial" w:hAnsi="Arial" w:cs="Arial"/>
        </w:rPr>
        <w:t>.</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r w:rsidRPr="00D16F94">
        <w:rPr>
          <w:rFonts w:ascii="Courier New" w:hAnsi="Courier New" w:cs="Courier New"/>
          <w:noProof/>
          <w:color w:val="0000FF"/>
          <w:sz w:val="18"/>
          <w:szCs w:val="18"/>
        </w:rPr>
        <w:t>DECLARE</w:t>
      </w:r>
      <w:r w:rsidRPr="00D16F94">
        <w:rPr>
          <w:rFonts w:ascii="Courier New" w:hAnsi="Courier New" w:cs="Courier New"/>
          <w:noProof/>
          <w:sz w:val="18"/>
          <w:szCs w:val="18"/>
        </w:rPr>
        <w:t xml:space="preserve"> @dbName</w:t>
      </w:r>
      <w:r w:rsidRPr="00D16F94">
        <w:rPr>
          <w:rFonts w:ascii="Courier New" w:hAnsi="Courier New" w:cs="Courier New"/>
          <w:noProof/>
          <w:sz w:val="18"/>
          <w:szCs w:val="18"/>
        </w:rPr>
        <w:tab/>
      </w:r>
      <w:r>
        <w:rPr>
          <w:rFonts w:ascii="Courier New" w:hAnsi="Courier New" w:cs="Courier New"/>
          <w:noProof/>
          <w:sz w:val="18"/>
          <w:szCs w:val="18"/>
        </w:rPr>
        <w:tab/>
      </w:r>
      <w:r w:rsidRPr="00D16F94">
        <w:rPr>
          <w:rFonts w:ascii="Courier New" w:hAnsi="Courier New" w:cs="Courier New"/>
          <w:noProof/>
          <w:color w:val="0000FF"/>
          <w:sz w:val="18"/>
          <w:szCs w:val="18"/>
        </w:rPr>
        <w:t>AS</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sysname</w:t>
      </w:r>
      <w:r w:rsidRPr="00D16F94">
        <w:rPr>
          <w:rFonts w:ascii="Courier New" w:hAnsi="Courier New" w:cs="Courier New"/>
          <w:noProof/>
          <w:sz w:val="18"/>
          <w:szCs w:val="18"/>
        </w:rPr>
        <w:t xml:space="preserve"> </w:t>
      </w:r>
      <w:r w:rsidRPr="00D16F94">
        <w:rPr>
          <w:rFonts w:ascii="Courier New" w:hAnsi="Courier New" w:cs="Courier New"/>
          <w:noProof/>
          <w:color w:val="808080"/>
          <w:sz w:val="18"/>
          <w:szCs w:val="18"/>
        </w:rPr>
        <w:t>=</w:t>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color w:val="FF0000"/>
          <w:sz w:val="18"/>
          <w:szCs w:val="18"/>
        </w:rPr>
        <w:t>'MyVLDB'</w:t>
      </w:r>
      <w:r w:rsidRPr="00D16F94">
        <w:rPr>
          <w:rFonts w:ascii="Courier New" w:hAnsi="Courier New" w:cs="Courier New"/>
          <w:noProof/>
          <w:color w:val="808080"/>
          <w:sz w:val="18"/>
          <w:szCs w:val="18"/>
        </w:rPr>
        <w:t>;</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r w:rsidRPr="00D16F94">
        <w:rPr>
          <w:rFonts w:ascii="Courier New" w:hAnsi="Courier New" w:cs="Courier New"/>
          <w:noProof/>
          <w:color w:val="0000FF"/>
          <w:sz w:val="18"/>
          <w:szCs w:val="18"/>
        </w:rPr>
        <w:t>DECLARE</w:t>
      </w:r>
      <w:r w:rsidRPr="00D16F94">
        <w:rPr>
          <w:rFonts w:ascii="Courier New" w:hAnsi="Courier New" w:cs="Courier New"/>
          <w:noProof/>
          <w:sz w:val="18"/>
          <w:szCs w:val="18"/>
        </w:rPr>
        <w:t xml:space="preserve"> @BackupFileName </w:t>
      </w:r>
      <w:r>
        <w:rPr>
          <w:rFonts w:ascii="Courier New" w:hAnsi="Courier New" w:cs="Courier New"/>
          <w:noProof/>
          <w:sz w:val="18"/>
          <w:szCs w:val="18"/>
        </w:rPr>
        <w:tab/>
      </w:r>
      <w:r w:rsidRPr="00D16F94">
        <w:rPr>
          <w:rFonts w:ascii="Courier New" w:hAnsi="Courier New" w:cs="Courier New"/>
          <w:noProof/>
          <w:color w:val="0000FF"/>
          <w:sz w:val="18"/>
          <w:szCs w:val="18"/>
        </w:rPr>
        <w:t>AS</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nvarchar</w:t>
      </w:r>
      <w:r w:rsidRPr="00D16F94">
        <w:rPr>
          <w:rFonts w:ascii="Courier New" w:hAnsi="Courier New" w:cs="Courier New"/>
          <w:noProof/>
          <w:color w:val="808080"/>
          <w:sz w:val="18"/>
          <w:szCs w:val="18"/>
        </w:rPr>
        <w:t>(</w:t>
      </w:r>
      <w:r w:rsidRPr="00D16F94">
        <w:rPr>
          <w:rFonts w:ascii="Courier New" w:hAnsi="Courier New" w:cs="Courier New"/>
          <w:noProof/>
          <w:sz w:val="18"/>
          <w:szCs w:val="18"/>
        </w:rPr>
        <w:t>4000</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r w:rsidRPr="00D16F94">
        <w:rPr>
          <w:rFonts w:ascii="Courier New" w:hAnsi="Courier New" w:cs="Courier New"/>
          <w:noProof/>
          <w:color w:val="808080"/>
          <w:sz w:val="18"/>
          <w:szCs w:val="18"/>
        </w:rPr>
        <w:t>=</w:t>
      </w:r>
      <w:r w:rsidRPr="00D16F94">
        <w:rPr>
          <w:rFonts w:ascii="Courier New" w:hAnsi="Courier New" w:cs="Courier New"/>
          <w:noProof/>
          <w:sz w:val="18"/>
          <w:szCs w:val="18"/>
        </w:rPr>
        <w:tab/>
      </w:r>
      <w:r w:rsidRPr="00D16F94">
        <w:rPr>
          <w:rFonts w:ascii="Courier New" w:hAnsi="Courier New" w:cs="Courier New"/>
          <w:noProof/>
          <w:color w:val="FF0000"/>
          <w:sz w:val="18"/>
          <w:szCs w:val="18"/>
        </w:rPr>
        <w:t>'C:\</w:t>
      </w:r>
      <w:r>
        <w:rPr>
          <w:rFonts w:ascii="Courier New" w:hAnsi="Courier New" w:cs="Courier New"/>
          <w:noProof/>
          <w:color w:val="FF0000"/>
          <w:sz w:val="18"/>
          <w:szCs w:val="18"/>
        </w:rPr>
        <w:t>backup\MyVLDB00000001</w:t>
      </w:r>
      <w:r w:rsidRPr="00D16F94">
        <w:rPr>
          <w:rFonts w:ascii="Courier New" w:hAnsi="Courier New" w:cs="Courier New"/>
          <w:noProof/>
          <w:color w:val="FF0000"/>
          <w:sz w:val="18"/>
          <w:szCs w:val="18"/>
        </w:rPr>
        <w:t>.bak'</w:t>
      </w:r>
      <w:r w:rsidRPr="00D16F94">
        <w:rPr>
          <w:rFonts w:ascii="Courier New" w:hAnsi="Courier New" w:cs="Courier New"/>
          <w:noProof/>
          <w:color w:val="808080"/>
          <w:sz w:val="18"/>
          <w:szCs w:val="18"/>
        </w:rPr>
        <w:t>;</w:t>
      </w:r>
    </w:p>
    <w:p w:rsidR="00A245F2" w:rsidRPr="00D16F94" w:rsidRDefault="00A245F2" w:rsidP="00A245F2">
      <w:pPr>
        <w:autoSpaceDE w:val="0"/>
        <w:autoSpaceDN w:val="0"/>
        <w:adjustRightInd w:val="0"/>
        <w:spacing w:after="0" w:line="240" w:lineRule="auto"/>
        <w:rPr>
          <w:rFonts w:ascii="Courier New" w:hAnsi="Courier New" w:cs="Courier New"/>
          <w:noProof/>
          <w:color w:val="0000FF"/>
          <w:sz w:val="18"/>
          <w:szCs w:val="18"/>
        </w:rPr>
      </w:pPr>
      <w:r w:rsidRPr="00D16F94">
        <w:rPr>
          <w:rFonts w:ascii="Courier New" w:hAnsi="Courier New" w:cs="Courier New"/>
          <w:noProof/>
          <w:color w:val="0000FF"/>
          <w:sz w:val="18"/>
          <w:szCs w:val="18"/>
        </w:rPr>
        <w:t>DECLARE</w:t>
      </w:r>
      <w:r w:rsidRPr="00D16F94">
        <w:rPr>
          <w:rFonts w:ascii="Courier New" w:hAnsi="Courier New" w:cs="Courier New"/>
          <w:noProof/>
          <w:sz w:val="18"/>
          <w:szCs w:val="18"/>
        </w:rPr>
        <w:t xml:space="preserve"> @DBFiles </w:t>
      </w:r>
      <w:r w:rsidRPr="00D16F94">
        <w:rPr>
          <w:rFonts w:ascii="Courier New" w:hAnsi="Courier New" w:cs="Courier New"/>
          <w:noProof/>
          <w:color w:val="0000FF"/>
          <w:sz w:val="18"/>
          <w:szCs w:val="18"/>
        </w:rPr>
        <w:t>AS</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TABLE</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r w:rsidRPr="00D16F94">
        <w:rPr>
          <w:rFonts w:ascii="Courier New" w:hAnsi="Courier New" w:cs="Courier New"/>
          <w:noProof/>
          <w:color w:val="808080"/>
          <w:sz w:val="18"/>
          <w:szCs w:val="18"/>
        </w:rPr>
        <w:t>(</w:t>
      </w:r>
    </w:p>
    <w:p w:rsidR="00A245F2" w:rsidRPr="00D16F94" w:rsidRDefault="00A245F2" w:rsidP="00A245F2">
      <w:pPr>
        <w:autoSpaceDE w:val="0"/>
        <w:autoSpaceDN w:val="0"/>
        <w:adjustRightInd w:val="0"/>
        <w:spacing w:after="0" w:line="240" w:lineRule="auto"/>
        <w:rPr>
          <w:rFonts w:ascii="Courier New" w:hAnsi="Courier New" w:cs="Courier New"/>
          <w:noProof/>
          <w:sz w:val="18"/>
          <w:szCs w:val="18"/>
        </w:rPr>
      </w:pPr>
      <w:r w:rsidRPr="00D16F94">
        <w:rPr>
          <w:rFonts w:ascii="Courier New" w:hAnsi="Courier New" w:cs="Courier New"/>
          <w:noProof/>
          <w:sz w:val="18"/>
          <w:szCs w:val="18"/>
        </w:rPr>
        <w:tab/>
        <w:t>LogicalName</w:t>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color w:val="0000FF"/>
          <w:sz w:val="18"/>
          <w:szCs w:val="18"/>
        </w:rPr>
        <w:t>nvarchar</w:t>
      </w:r>
      <w:r w:rsidRPr="00D16F94">
        <w:rPr>
          <w:rFonts w:ascii="Courier New" w:hAnsi="Courier New" w:cs="Courier New"/>
          <w:noProof/>
          <w:color w:val="808080"/>
          <w:sz w:val="18"/>
          <w:szCs w:val="18"/>
        </w:rPr>
        <w:t>(</w:t>
      </w:r>
      <w:r w:rsidRPr="00D16F94">
        <w:rPr>
          <w:rFonts w:ascii="Courier New" w:hAnsi="Courier New" w:cs="Courier New"/>
          <w:noProof/>
          <w:sz w:val="18"/>
          <w:szCs w:val="18"/>
        </w:rPr>
        <w:t>128</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p>
    <w:p w:rsidR="00A245F2" w:rsidRPr="00D16F94" w:rsidRDefault="00A245F2" w:rsidP="00A245F2">
      <w:pPr>
        <w:autoSpaceDE w:val="0"/>
        <w:autoSpaceDN w:val="0"/>
        <w:adjustRightInd w:val="0"/>
        <w:spacing w:after="0" w:line="240" w:lineRule="auto"/>
        <w:rPr>
          <w:rFonts w:ascii="Courier New" w:hAnsi="Courier New" w:cs="Courier New"/>
          <w:noProof/>
          <w:sz w:val="18"/>
          <w:szCs w:val="18"/>
        </w:rPr>
      </w:pPr>
      <w:r w:rsidRPr="00D16F94">
        <w:rPr>
          <w:rFonts w:ascii="Courier New" w:hAnsi="Courier New" w:cs="Courier New"/>
          <w:noProof/>
          <w:sz w:val="18"/>
          <w:szCs w:val="18"/>
        </w:rPr>
        <w:tab/>
        <w:t>PhysicalName</w:t>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color w:val="0000FF"/>
          <w:sz w:val="18"/>
          <w:szCs w:val="18"/>
        </w:rPr>
        <w:t>nvarchar</w:t>
      </w:r>
      <w:r w:rsidRPr="00D16F94">
        <w:rPr>
          <w:rFonts w:ascii="Courier New" w:hAnsi="Courier New" w:cs="Courier New"/>
          <w:noProof/>
          <w:color w:val="808080"/>
          <w:sz w:val="18"/>
          <w:szCs w:val="18"/>
        </w:rPr>
        <w:t>(</w:t>
      </w:r>
      <w:r w:rsidRPr="00D16F94">
        <w:rPr>
          <w:rFonts w:ascii="Courier New" w:hAnsi="Courier New" w:cs="Courier New"/>
          <w:noProof/>
          <w:sz w:val="18"/>
          <w:szCs w:val="18"/>
        </w:rPr>
        <w:t>260</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p>
    <w:p w:rsidR="00A245F2" w:rsidRPr="00D16F94" w:rsidRDefault="00A245F2" w:rsidP="00A245F2">
      <w:pPr>
        <w:autoSpaceDE w:val="0"/>
        <w:autoSpaceDN w:val="0"/>
        <w:adjustRightInd w:val="0"/>
        <w:spacing w:after="0" w:line="240" w:lineRule="auto"/>
        <w:rPr>
          <w:rFonts w:ascii="Courier New" w:hAnsi="Courier New" w:cs="Courier New"/>
          <w:noProof/>
          <w:sz w:val="18"/>
          <w:szCs w:val="18"/>
        </w:rPr>
      </w:pPr>
      <w:r w:rsidRPr="00D16F94">
        <w:rPr>
          <w:rFonts w:ascii="Courier New" w:hAnsi="Courier New" w:cs="Courier New"/>
          <w:noProof/>
          <w:sz w:val="18"/>
          <w:szCs w:val="18"/>
        </w:rPr>
        <w:tab/>
      </w:r>
      <w:r w:rsidRPr="00D16F94">
        <w:rPr>
          <w:rFonts w:ascii="Courier New" w:hAnsi="Courier New" w:cs="Courier New"/>
          <w:noProof/>
          <w:color w:val="0000FF"/>
          <w:sz w:val="18"/>
          <w:szCs w:val="18"/>
        </w:rPr>
        <w:t>Type</w:t>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color w:val="0000FF"/>
          <w:sz w:val="18"/>
          <w:szCs w:val="18"/>
        </w:rPr>
        <w:t>char</w:t>
      </w:r>
      <w:r w:rsidRPr="00D16F94">
        <w:rPr>
          <w:rFonts w:ascii="Courier New" w:hAnsi="Courier New" w:cs="Courier New"/>
          <w:noProof/>
          <w:color w:val="808080"/>
          <w:sz w:val="18"/>
          <w:szCs w:val="18"/>
        </w:rPr>
        <w:t>(</w:t>
      </w:r>
      <w:r w:rsidRPr="00D16F94">
        <w:rPr>
          <w:rFonts w:ascii="Courier New" w:hAnsi="Courier New" w:cs="Courier New"/>
          <w:noProof/>
          <w:sz w:val="18"/>
          <w:szCs w:val="18"/>
        </w:rPr>
        <w:t>1</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p>
    <w:p w:rsidR="00A245F2" w:rsidRPr="00D16F94" w:rsidRDefault="00A245F2" w:rsidP="00A245F2">
      <w:pPr>
        <w:autoSpaceDE w:val="0"/>
        <w:autoSpaceDN w:val="0"/>
        <w:adjustRightInd w:val="0"/>
        <w:spacing w:after="0" w:line="240" w:lineRule="auto"/>
        <w:rPr>
          <w:rFonts w:ascii="Courier New" w:hAnsi="Courier New" w:cs="Courier New"/>
          <w:noProof/>
          <w:sz w:val="18"/>
          <w:szCs w:val="18"/>
        </w:rPr>
      </w:pPr>
      <w:r w:rsidRPr="00D16F94">
        <w:rPr>
          <w:rFonts w:ascii="Courier New" w:hAnsi="Courier New" w:cs="Courier New"/>
          <w:noProof/>
          <w:sz w:val="18"/>
          <w:szCs w:val="18"/>
        </w:rPr>
        <w:tab/>
        <w:t>FileGroupName</w:t>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color w:val="0000FF"/>
          <w:sz w:val="18"/>
          <w:szCs w:val="18"/>
        </w:rPr>
        <w:t>nvarchar</w:t>
      </w:r>
      <w:r w:rsidRPr="00D16F94">
        <w:rPr>
          <w:rFonts w:ascii="Courier New" w:hAnsi="Courier New" w:cs="Courier New"/>
          <w:noProof/>
          <w:color w:val="808080"/>
          <w:sz w:val="18"/>
          <w:szCs w:val="18"/>
        </w:rPr>
        <w:t>(</w:t>
      </w:r>
      <w:r w:rsidRPr="00D16F94">
        <w:rPr>
          <w:rFonts w:ascii="Courier New" w:hAnsi="Courier New" w:cs="Courier New"/>
          <w:noProof/>
          <w:sz w:val="18"/>
          <w:szCs w:val="18"/>
        </w:rPr>
        <w:t>128</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p>
    <w:p w:rsidR="00A245F2" w:rsidRPr="00D16F94" w:rsidRDefault="00A245F2" w:rsidP="00A245F2">
      <w:pPr>
        <w:autoSpaceDE w:val="0"/>
        <w:autoSpaceDN w:val="0"/>
        <w:adjustRightInd w:val="0"/>
        <w:spacing w:after="0" w:line="240" w:lineRule="auto"/>
        <w:rPr>
          <w:rFonts w:ascii="Courier New" w:hAnsi="Courier New" w:cs="Courier New"/>
          <w:noProof/>
          <w:sz w:val="18"/>
          <w:szCs w:val="18"/>
        </w:rPr>
      </w:pPr>
      <w:r w:rsidRPr="00D16F94">
        <w:rPr>
          <w:rFonts w:ascii="Courier New" w:hAnsi="Courier New" w:cs="Courier New"/>
          <w:noProof/>
          <w:sz w:val="18"/>
          <w:szCs w:val="18"/>
        </w:rPr>
        <w:tab/>
        <w:t>Size</w:t>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color w:val="0000FF"/>
          <w:sz w:val="18"/>
          <w:szCs w:val="18"/>
        </w:rPr>
        <w:t>numeric</w:t>
      </w:r>
      <w:r w:rsidRPr="00D16F94">
        <w:rPr>
          <w:rFonts w:ascii="Courier New" w:hAnsi="Courier New" w:cs="Courier New"/>
          <w:noProof/>
          <w:color w:val="808080"/>
          <w:sz w:val="18"/>
          <w:szCs w:val="18"/>
        </w:rPr>
        <w:t>(</w:t>
      </w:r>
      <w:r w:rsidRPr="00D16F94">
        <w:rPr>
          <w:rFonts w:ascii="Courier New" w:hAnsi="Courier New" w:cs="Courier New"/>
          <w:noProof/>
          <w:sz w:val="18"/>
          <w:szCs w:val="18"/>
        </w:rPr>
        <w:t>20</w:t>
      </w:r>
      <w:r w:rsidRPr="00D16F94">
        <w:rPr>
          <w:rFonts w:ascii="Courier New" w:hAnsi="Courier New" w:cs="Courier New"/>
          <w:noProof/>
          <w:color w:val="808080"/>
          <w:sz w:val="18"/>
          <w:szCs w:val="18"/>
        </w:rPr>
        <w:t>,</w:t>
      </w:r>
      <w:r w:rsidRPr="00D16F94">
        <w:rPr>
          <w:rFonts w:ascii="Courier New" w:hAnsi="Courier New" w:cs="Courier New"/>
          <w:noProof/>
          <w:sz w:val="18"/>
          <w:szCs w:val="18"/>
        </w:rPr>
        <w:t>0</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p>
    <w:p w:rsidR="00A245F2" w:rsidRPr="00D16F94" w:rsidRDefault="00A245F2" w:rsidP="00A245F2">
      <w:pPr>
        <w:autoSpaceDE w:val="0"/>
        <w:autoSpaceDN w:val="0"/>
        <w:adjustRightInd w:val="0"/>
        <w:spacing w:after="0" w:line="240" w:lineRule="auto"/>
        <w:rPr>
          <w:rFonts w:ascii="Courier New" w:hAnsi="Courier New" w:cs="Courier New"/>
          <w:noProof/>
          <w:sz w:val="18"/>
          <w:szCs w:val="18"/>
        </w:rPr>
      </w:pPr>
      <w:r w:rsidRPr="00D16F94">
        <w:rPr>
          <w:rFonts w:ascii="Courier New" w:hAnsi="Courier New" w:cs="Courier New"/>
          <w:noProof/>
          <w:sz w:val="18"/>
          <w:szCs w:val="18"/>
        </w:rPr>
        <w:tab/>
        <w:t>MaxSize</w:t>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color w:val="0000FF"/>
          <w:sz w:val="18"/>
          <w:szCs w:val="18"/>
        </w:rPr>
        <w:t>numeric</w:t>
      </w:r>
      <w:r w:rsidRPr="00D16F94">
        <w:rPr>
          <w:rFonts w:ascii="Courier New" w:hAnsi="Courier New" w:cs="Courier New"/>
          <w:noProof/>
          <w:color w:val="808080"/>
          <w:sz w:val="18"/>
          <w:szCs w:val="18"/>
        </w:rPr>
        <w:t>(</w:t>
      </w:r>
      <w:r w:rsidRPr="00D16F94">
        <w:rPr>
          <w:rFonts w:ascii="Courier New" w:hAnsi="Courier New" w:cs="Courier New"/>
          <w:noProof/>
          <w:sz w:val="18"/>
          <w:szCs w:val="18"/>
        </w:rPr>
        <w:t>20</w:t>
      </w:r>
      <w:r w:rsidRPr="00D16F94">
        <w:rPr>
          <w:rFonts w:ascii="Courier New" w:hAnsi="Courier New" w:cs="Courier New"/>
          <w:noProof/>
          <w:color w:val="808080"/>
          <w:sz w:val="18"/>
          <w:szCs w:val="18"/>
        </w:rPr>
        <w:t>,</w:t>
      </w:r>
      <w:r w:rsidRPr="00D16F94">
        <w:rPr>
          <w:rFonts w:ascii="Courier New" w:hAnsi="Courier New" w:cs="Courier New"/>
          <w:noProof/>
          <w:sz w:val="18"/>
          <w:szCs w:val="18"/>
        </w:rPr>
        <w:t>0</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r w:rsidRPr="00D16F94">
        <w:rPr>
          <w:rFonts w:ascii="Courier New" w:hAnsi="Courier New" w:cs="Courier New"/>
          <w:noProof/>
          <w:sz w:val="18"/>
          <w:szCs w:val="18"/>
        </w:rPr>
        <w:tab/>
        <w:t>FileID</w:t>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color w:val="0000FF"/>
          <w:sz w:val="18"/>
          <w:szCs w:val="18"/>
        </w:rPr>
        <w:t>bigint</w:t>
      </w:r>
      <w:r w:rsidRPr="00D16F94">
        <w:rPr>
          <w:rFonts w:ascii="Courier New" w:hAnsi="Courier New" w:cs="Courier New"/>
          <w:noProof/>
          <w:sz w:val="18"/>
          <w:szCs w:val="18"/>
        </w:rPr>
        <w:t xml:space="preserve"> </w:t>
      </w:r>
      <w:r w:rsidRPr="00D16F94">
        <w:rPr>
          <w:rFonts w:ascii="Courier New" w:hAnsi="Courier New" w:cs="Courier New"/>
          <w:noProof/>
          <w:color w:val="808080"/>
          <w:sz w:val="18"/>
          <w:szCs w:val="18"/>
        </w:rPr>
        <w:t>,</w:t>
      </w:r>
    </w:p>
    <w:p w:rsidR="00A245F2" w:rsidRPr="00D16F94" w:rsidRDefault="00A245F2" w:rsidP="00A245F2">
      <w:pPr>
        <w:autoSpaceDE w:val="0"/>
        <w:autoSpaceDN w:val="0"/>
        <w:adjustRightInd w:val="0"/>
        <w:spacing w:after="0" w:line="240" w:lineRule="auto"/>
        <w:rPr>
          <w:rFonts w:ascii="Courier New" w:hAnsi="Courier New" w:cs="Courier New"/>
          <w:noProof/>
          <w:sz w:val="18"/>
          <w:szCs w:val="18"/>
        </w:rPr>
      </w:pPr>
      <w:r w:rsidRPr="00D16F94">
        <w:rPr>
          <w:rFonts w:ascii="Courier New" w:hAnsi="Courier New" w:cs="Courier New"/>
          <w:noProof/>
          <w:sz w:val="18"/>
          <w:szCs w:val="18"/>
        </w:rPr>
        <w:tab/>
        <w:t>CreateLSN</w:t>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color w:val="0000FF"/>
          <w:sz w:val="18"/>
          <w:szCs w:val="18"/>
        </w:rPr>
        <w:t>numeric</w:t>
      </w:r>
      <w:r w:rsidRPr="00D16F94">
        <w:rPr>
          <w:rFonts w:ascii="Courier New" w:hAnsi="Courier New" w:cs="Courier New"/>
          <w:noProof/>
          <w:color w:val="808080"/>
          <w:sz w:val="18"/>
          <w:szCs w:val="18"/>
        </w:rPr>
        <w:t>(</w:t>
      </w:r>
      <w:r w:rsidRPr="00D16F94">
        <w:rPr>
          <w:rFonts w:ascii="Courier New" w:hAnsi="Courier New" w:cs="Courier New"/>
          <w:noProof/>
          <w:sz w:val="18"/>
          <w:szCs w:val="18"/>
        </w:rPr>
        <w:t>25</w:t>
      </w:r>
      <w:r w:rsidRPr="00D16F94">
        <w:rPr>
          <w:rFonts w:ascii="Courier New" w:hAnsi="Courier New" w:cs="Courier New"/>
          <w:noProof/>
          <w:color w:val="808080"/>
          <w:sz w:val="18"/>
          <w:szCs w:val="18"/>
        </w:rPr>
        <w:t>,</w:t>
      </w:r>
      <w:r w:rsidRPr="00D16F94">
        <w:rPr>
          <w:rFonts w:ascii="Courier New" w:hAnsi="Courier New" w:cs="Courier New"/>
          <w:noProof/>
          <w:sz w:val="18"/>
          <w:szCs w:val="18"/>
        </w:rPr>
        <w:t>0</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r w:rsidRPr="00D16F94">
        <w:rPr>
          <w:rFonts w:ascii="Courier New" w:hAnsi="Courier New" w:cs="Courier New"/>
          <w:noProof/>
          <w:sz w:val="18"/>
          <w:szCs w:val="18"/>
        </w:rPr>
        <w:tab/>
        <w:t>DropLSN</w:t>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color w:val="0000FF"/>
          <w:sz w:val="18"/>
          <w:szCs w:val="18"/>
        </w:rPr>
        <w:t>numeric</w:t>
      </w:r>
      <w:r w:rsidRPr="00D16F94">
        <w:rPr>
          <w:rFonts w:ascii="Courier New" w:hAnsi="Courier New" w:cs="Courier New"/>
          <w:noProof/>
          <w:color w:val="808080"/>
          <w:sz w:val="18"/>
          <w:szCs w:val="18"/>
        </w:rPr>
        <w:t>(</w:t>
      </w:r>
      <w:r w:rsidRPr="00D16F94">
        <w:rPr>
          <w:rFonts w:ascii="Courier New" w:hAnsi="Courier New" w:cs="Courier New"/>
          <w:noProof/>
          <w:sz w:val="18"/>
          <w:szCs w:val="18"/>
        </w:rPr>
        <w:t>25</w:t>
      </w:r>
      <w:r w:rsidRPr="00D16F94">
        <w:rPr>
          <w:rFonts w:ascii="Courier New" w:hAnsi="Courier New" w:cs="Courier New"/>
          <w:noProof/>
          <w:color w:val="808080"/>
          <w:sz w:val="18"/>
          <w:szCs w:val="18"/>
        </w:rPr>
        <w:t>,</w:t>
      </w:r>
      <w:r w:rsidRPr="00D16F94">
        <w:rPr>
          <w:rFonts w:ascii="Courier New" w:hAnsi="Courier New" w:cs="Courier New"/>
          <w:noProof/>
          <w:sz w:val="18"/>
          <w:szCs w:val="18"/>
        </w:rPr>
        <w:t>0</w:t>
      </w:r>
      <w:r w:rsidRPr="00D16F94">
        <w:rPr>
          <w:rFonts w:ascii="Courier New" w:hAnsi="Courier New" w:cs="Courier New"/>
          <w:noProof/>
          <w:color w:val="808080"/>
          <w:sz w:val="18"/>
          <w:szCs w:val="18"/>
        </w:rPr>
        <w:t>)</w:t>
      </w:r>
      <w:r w:rsidRPr="00D16F94">
        <w:rPr>
          <w:rFonts w:ascii="Courier New" w:hAnsi="Courier New" w:cs="Courier New"/>
          <w:noProof/>
          <w:sz w:val="18"/>
          <w:szCs w:val="18"/>
        </w:rPr>
        <w:tab/>
      </w:r>
      <w:r w:rsidRPr="00D16F94">
        <w:rPr>
          <w:rFonts w:ascii="Courier New" w:hAnsi="Courier New" w:cs="Courier New"/>
          <w:noProof/>
          <w:color w:val="808080"/>
          <w:sz w:val="18"/>
          <w:szCs w:val="18"/>
        </w:rPr>
        <w:t>NULL,</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r w:rsidRPr="00D16F94">
        <w:rPr>
          <w:rFonts w:ascii="Courier New" w:hAnsi="Courier New" w:cs="Courier New"/>
          <w:noProof/>
          <w:sz w:val="18"/>
          <w:szCs w:val="18"/>
        </w:rPr>
        <w:tab/>
        <w:t>UniqueID</w:t>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color w:val="0000FF"/>
          <w:sz w:val="18"/>
          <w:szCs w:val="18"/>
        </w:rPr>
        <w:t>uniqueidentifier</w:t>
      </w:r>
      <w:r w:rsidRPr="00D16F94">
        <w:rPr>
          <w:rFonts w:ascii="Courier New" w:hAnsi="Courier New" w:cs="Courier New"/>
          <w:noProof/>
          <w:color w:val="808080"/>
          <w:sz w:val="18"/>
          <w:szCs w:val="18"/>
        </w:rPr>
        <w:t>,</w:t>
      </w:r>
    </w:p>
    <w:p w:rsidR="00A245F2" w:rsidRPr="00D16F94" w:rsidRDefault="00A245F2" w:rsidP="00A245F2">
      <w:pPr>
        <w:autoSpaceDE w:val="0"/>
        <w:autoSpaceDN w:val="0"/>
        <w:adjustRightInd w:val="0"/>
        <w:spacing w:after="0" w:line="240" w:lineRule="auto"/>
        <w:rPr>
          <w:rFonts w:ascii="Courier New" w:hAnsi="Courier New" w:cs="Courier New"/>
          <w:noProof/>
          <w:sz w:val="18"/>
          <w:szCs w:val="18"/>
        </w:rPr>
      </w:pPr>
      <w:r w:rsidRPr="00D16F94">
        <w:rPr>
          <w:rFonts w:ascii="Courier New" w:hAnsi="Courier New" w:cs="Courier New"/>
          <w:noProof/>
          <w:sz w:val="18"/>
          <w:szCs w:val="18"/>
        </w:rPr>
        <w:tab/>
        <w:t>ReadOnlyLSN</w:t>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color w:val="0000FF"/>
          <w:sz w:val="18"/>
          <w:szCs w:val="18"/>
        </w:rPr>
        <w:t>numeric</w:t>
      </w:r>
      <w:r w:rsidRPr="00D16F94">
        <w:rPr>
          <w:rFonts w:ascii="Courier New" w:hAnsi="Courier New" w:cs="Courier New"/>
          <w:noProof/>
          <w:color w:val="808080"/>
          <w:sz w:val="18"/>
          <w:szCs w:val="18"/>
        </w:rPr>
        <w:t>(</w:t>
      </w:r>
      <w:r w:rsidRPr="00D16F94">
        <w:rPr>
          <w:rFonts w:ascii="Courier New" w:hAnsi="Courier New" w:cs="Courier New"/>
          <w:noProof/>
          <w:sz w:val="18"/>
          <w:szCs w:val="18"/>
        </w:rPr>
        <w:t>25</w:t>
      </w:r>
      <w:r w:rsidRPr="00D16F94">
        <w:rPr>
          <w:rFonts w:ascii="Courier New" w:hAnsi="Courier New" w:cs="Courier New"/>
          <w:noProof/>
          <w:color w:val="808080"/>
          <w:sz w:val="18"/>
          <w:szCs w:val="18"/>
        </w:rPr>
        <w:t>,</w:t>
      </w:r>
      <w:r w:rsidRPr="00D16F94">
        <w:rPr>
          <w:rFonts w:ascii="Courier New" w:hAnsi="Courier New" w:cs="Courier New"/>
          <w:noProof/>
          <w:sz w:val="18"/>
          <w:szCs w:val="18"/>
        </w:rPr>
        <w:t>0</w:t>
      </w:r>
      <w:r w:rsidRPr="00D16F94">
        <w:rPr>
          <w:rFonts w:ascii="Courier New" w:hAnsi="Courier New" w:cs="Courier New"/>
          <w:noProof/>
          <w:color w:val="808080"/>
          <w:sz w:val="18"/>
          <w:szCs w:val="18"/>
        </w:rPr>
        <w:t>)</w:t>
      </w:r>
      <w:r w:rsidRPr="00D16F94">
        <w:rPr>
          <w:rFonts w:ascii="Courier New" w:hAnsi="Courier New" w:cs="Courier New"/>
          <w:noProof/>
          <w:sz w:val="18"/>
          <w:szCs w:val="18"/>
        </w:rPr>
        <w:tab/>
      </w:r>
      <w:r w:rsidRPr="00D16F94">
        <w:rPr>
          <w:rFonts w:ascii="Courier New" w:hAnsi="Courier New" w:cs="Courier New"/>
          <w:noProof/>
          <w:color w:val="808080"/>
          <w:sz w:val="18"/>
          <w:szCs w:val="18"/>
        </w:rPr>
        <w:t>NULL,</w:t>
      </w:r>
      <w:r w:rsidRPr="00D16F94">
        <w:rPr>
          <w:rFonts w:ascii="Courier New" w:hAnsi="Courier New" w:cs="Courier New"/>
          <w:noProof/>
          <w:sz w:val="18"/>
          <w:szCs w:val="18"/>
        </w:rPr>
        <w:t xml:space="preserve"> </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r w:rsidRPr="00D16F94">
        <w:rPr>
          <w:rFonts w:ascii="Courier New" w:hAnsi="Courier New" w:cs="Courier New"/>
          <w:noProof/>
          <w:sz w:val="18"/>
          <w:szCs w:val="18"/>
        </w:rPr>
        <w:tab/>
        <w:t>ReadWriteLSN</w:t>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color w:val="0000FF"/>
          <w:sz w:val="18"/>
          <w:szCs w:val="18"/>
        </w:rPr>
        <w:t>numeric</w:t>
      </w:r>
      <w:r w:rsidRPr="00D16F94">
        <w:rPr>
          <w:rFonts w:ascii="Courier New" w:hAnsi="Courier New" w:cs="Courier New"/>
          <w:noProof/>
          <w:color w:val="808080"/>
          <w:sz w:val="18"/>
          <w:szCs w:val="18"/>
        </w:rPr>
        <w:t>(</w:t>
      </w:r>
      <w:r w:rsidRPr="00D16F94">
        <w:rPr>
          <w:rFonts w:ascii="Courier New" w:hAnsi="Courier New" w:cs="Courier New"/>
          <w:noProof/>
          <w:sz w:val="18"/>
          <w:szCs w:val="18"/>
        </w:rPr>
        <w:t>25</w:t>
      </w:r>
      <w:r w:rsidRPr="00D16F94">
        <w:rPr>
          <w:rFonts w:ascii="Courier New" w:hAnsi="Courier New" w:cs="Courier New"/>
          <w:noProof/>
          <w:color w:val="808080"/>
          <w:sz w:val="18"/>
          <w:szCs w:val="18"/>
        </w:rPr>
        <w:t>,</w:t>
      </w:r>
      <w:r w:rsidRPr="00D16F94">
        <w:rPr>
          <w:rFonts w:ascii="Courier New" w:hAnsi="Courier New" w:cs="Courier New"/>
          <w:noProof/>
          <w:sz w:val="18"/>
          <w:szCs w:val="18"/>
        </w:rPr>
        <w:t>0</w:t>
      </w:r>
      <w:r w:rsidRPr="00D16F94">
        <w:rPr>
          <w:rFonts w:ascii="Courier New" w:hAnsi="Courier New" w:cs="Courier New"/>
          <w:noProof/>
          <w:color w:val="808080"/>
          <w:sz w:val="18"/>
          <w:szCs w:val="18"/>
        </w:rPr>
        <w:t>)</w:t>
      </w:r>
      <w:r w:rsidRPr="00D16F94">
        <w:rPr>
          <w:rFonts w:ascii="Courier New" w:hAnsi="Courier New" w:cs="Courier New"/>
          <w:noProof/>
          <w:sz w:val="18"/>
          <w:szCs w:val="18"/>
        </w:rPr>
        <w:tab/>
      </w:r>
      <w:r w:rsidRPr="00D16F94">
        <w:rPr>
          <w:rFonts w:ascii="Courier New" w:hAnsi="Courier New" w:cs="Courier New"/>
          <w:noProof/>
          <w:color w:val="808080"/>
          <w:sz w:val="18"/>
          <w:szCs w:val="18"/>
        </w:rPr>
        <w:t>NULL,</w:t>
      </w:r>
    </w:p>
    <w:p w:rsidR="00A245F2" w:rsidRPr="00D16F94" w:rsidRDefault="00A245F2" w:rsidP="00A245F2">
      <w:pPr>
        <w:autoSpaceDE w:val="0"/>
        <w:autoSpaceDN w:val="0"/>
        <w:adjustRightInd w:val="0"/>
        <w:spacing w:after="0" w:line="240" w:lineRule="auto"/>
        <w:rPr>
          <w:rFonts w:ascii="Courier New" w:hAnsi="Courier New" w:cs="Courier New"/>
          <w:noProof/>
          <w:sz w:val="18"/>
          <w:szCs w:val="18"/>
        </w:rPr>
      </w:pPr>
      <w:r w:rsidRPr="00D16F94">
        <w:rPr>
          <w:rFonts w:ascii="Courier New" w:hAnsi="Courier New" w:cs="Courier New"/>
          <w:noProof/>
          <w:sz w:val="18"/>
          <w:szCs w:val="18"/>
        </w:rPr>
        <w:tab/>
        <w:t>BackupSizeInBytes</w:t>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color w:val="0000FF"/>
          <w:sz w:val="18"/>
          <w:szCs w:val="18"/>
        </w:rPr>
        <w:t>bigint</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r w:rsidRPr="00D16F94">
        <w:rPr>
          <w:rFonts w:ascii="Courier New" w:hAnsi="Courier New" w:cs="Courier New"/>
          <w:noProof/>
          <w:sz w:val="18"/>
          <w:szCs w:val="18"/>
        </w:rPr>
        <w:tab/>
        <w:t>SourceBlockSize</w:t>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color w:val="0000FF"/>
          <w:sz w:val="18"/>
          <w:szCs w:val="18"/>
        </w:rPr>
        <w:t>int</w:t>
      </w:r>
      <w:r w:rsidRPr="00D16F94">
        <w:rPr>
          <w:rFonts w:ascii="Courier New" w:hAnsi="Courier New" w:cs="Courier New"/>
          <w:noProof/>
          <w:color w:val="808080"/>
          <w:sz w:val="18"/>
          <w:szCs w:val="18"/>
        </w:rPr>
        <w:t>,</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r w:rsidRPr="00D16F94">
        <w:rPr>
          <w:rFonts w:ascii="Courier New" w:hAnsi="Courier New" w:cs="Courier New"/>
          <w:noProof/>
          <w:sz w:val="18"/>
          <w:szCs w:val="18"/>
        </w:rPr>
        <w:tab/>
        <w:t>FileGroupID</w:t>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color w:val="0000FF"/>
          <w:sz w:val="18"/>
          <w:szCs w:val="18"/>
        </w:rPr>
        <w:t>int</w:t>
      </w:r>
      <w:r w:rsidRPr="00D16F94">
        <w:rPr>
          <w:rFonts w:ascii="Courier New" w:hAnsi="Courier New" w:cs="Courier New"/>
          <w:noProof/>
          <w:color w:val="808080"/>
          <w:sz w:val="18"/>
          <w:szCs w:val="18"/>
        </w:rPr>
        <w:t>,</w:t>
      </w:r>
    </w:p>
    <w:p w:rsidR="00A245F2" w:rsidRPr="00D16F94" w:rsidRDefault="00A245F2" w:rsidP="00A245F2">
      <w:pPr>
        <w:autoSpaceDE w:val="0"/>
        <w:autoSpaceDN w:val="0"/>
        <w:adjustRightInd w:val="0"/>
        <w:spacing w:after="0" w:line="240" w:lineRule="auto"/>
        <w:rPr>
          <w:rFonts w:ascii="Courier New" w:hAnsi="Courier New" w:cs="Courier New"/>
          <w:noProof/>
          <w:sz w:val="18"/>
          <w:szCs w:val="18"/>
        </w:rPr>
      </w:pPr>
      <w:r w:rsidRPr="00D16F94">
        <w:rPr>
          <w:rFonts w:ascii="Courier New" w:hAnsi="Courier New" w:cs="Courier New"/>
          <w:noProof/>
          <w:sz w:val="18"/>
          <w:szCs w:val="18"/>
        </w:rPr>
        <w:tab/>
        <w:t>LogGroupGUID</w:t>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color w:val="0000FF"/>
          <w:sz w:val="18"/>
          <w:szCs w:val="18"/>
        </w:rPr>
        <w:t>uniqueidentifier</w:t>
      </w:r>
      <w:r w:rsidRPr="00D16F94">
        <w:rPr>
          <w:rFonts w:ascii="Courier New" w:hAnsi="Courier New" w:cs="Courier New"/>
          <w:noProof/>
          <w:sz w:val="18"/>
          <w:szCs w:val="18"/>
        </w:rPr>
        <w:tab/>
      </w:r>
      <w:r w:rsidRPr="00D16F94">
        <w:rPr>
          <w:rFonts w:ascii="Courier New" w:hAnsi="Courier New" w:cs="Courier New"/>
          <w:noProof/>
          <w:color w:val="808080"/>
          <w:sz w:val="18"/>
          <w:szCs w:val="18"/>
        </w:rPr>
        <w:t>NULL,</w:t>
      </w:r>
      <w:r w:rsidRPr="00D16F94">
        <w:rPr>
          <w:rFonts w:ascii="Courier New" w:hAnsi="Courier New" w:cs="Courier New"/>
          <w:noProof/>
          <w:sz w:val="18"/>
          <w:szCs w:val="18"/>
        </w:rPr>
        <w:t xml:space="preserve"> </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r w:rsidRPr="00D16F94">
        <w:rPr>
          <w:rFonts w:ascii="Courier New" w:hAnsi="Courier New" w:cs="Courier New"/>
          <w:noProof/>
          <w:sz w:val="18"/>
          <w:szCs w:val="18"/>
        </w:rPr>
        <w:tab/>
        <w:t>DifferentialBaseLSN</w:t>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color w:val="0000FF"/>
          <w:sz w:val="18"/>
          <w:szCs w:val="18"/>
        </w:rPr>
        <w:t>numeric</w:t>
      </w:r>
      <w:r w:rsidRPr="00D16F94">
        <w:rPr>
          <w:rFonts w:ascii="Courier New" w:hAnsi="Courier New" w:cs="Courier New"/>
          <w:noProof/>
          <w:color w:val="808080"/>
          <w:sz w:val="18"/>
          <w:szCs w:val="18"/>
        </w:rPr>
        <w:t>(</w:t>
      </w:r>
      <w:r w:rsidRPr="00D16F94">
        <w:rPr>
          <w:rFonts w:ascii="Courier New" w:hAnsi="Courier New" w:cs="Courier New"/>
          <w:noProof/>
          <w:sz w:val="18"/>
          <w:szCs w:val="18"/>
        </w:rPr>
        <w:t>25</w:t>
      </w:r>
      <w:r w:rsidRPr="00D16F94">
        <w:rPr>
          <w:rFonts w:ascii="Courier New" w:hAnsi="Courier New" w:cs="Courier New"/>
          <w:noProof/>
          <w:color w:val="808080"/>
          <w:sz w:val="18"/>
          <w:szCs w:val="18"/>
        </w:rPr>
        <w:t>,</w:t>
      </w:r>
      <w:r w:rsidRPr="00D16F94">
        <w:rPr>
          <w:rFonts w:ascii="Courier New" w:hAnsi="Courier New" w:cs="Courier New"/>
          <w:noProof/>
          <w:sz w:val="18"/>
          <w:szCs w:val="18"/>
        </w:rPr>
        <w:t>0</w:t>
      </w:r>
      <w:r w:rsidRPr="00D16F94">
        <w:rPr>
          <w:rFonts w:ascii="Courier New" w:hAnsi="Courier New" w:cs="Courier New"/>
          <w:noProof/>
          <w:color w:val="808080"/>
          <w:sz w:val="18"/>
          <w:szCs w:val="18"/>
        </w:rPr>
        <w:t>)</w:t>
      </w:r>
      <w:r w:rsidRPr="00D16F94">
        <w:rPr>
          <w:rFonts w:ascii="Courier New" w:hAnsi="Courier New" w:cs="Courier New"/>
          <w:noProof/>
          <w:sz w:val="18"/>
          <w:szCs w:val="18"/>
        </w:rPr>
        <w:tab/>
      </w:r>
      <w:r w:rsidRPr="00D16F94">
        <w:rPr>
          <w:rFonts w:ascii="Courier New" w:hAnsi="Courier New" w:cs="Courier New"/>
          <w:noProof/>
          <w:color w:val="808080"/>
          <w:sz w:val="18"/>
          <w:szCs w:val="18"/>
        </w:rPr>
        <w:t>NULL,</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r w:rsidRPr="00D16F94">
        <w:rPr>
          <w:rFonts w:ascii="Courier New" w:hAnsi="Courier New" w:cs="Courier New"/>
          <w:noProof/>
          <w:sz w:val="18"/>
          <w:szCs w:val="18"/>
        </w:rPr>
        <w:tab/>
        <w:t>DifferentialBaseGUID</w:t>
      </w:r>
      <w:r w:rsidRPr="00D16F94">
        <w:rPr>
          <w:rFonts w:ascii="Courier New" w:hAnsi="Courier New" w:cs="Courier New"/>
          <w:noProof/>
          <w:sz w:val="18"/>
          <w:szCs w:val="18"/>
        </w:rPr>
        <w:tab/>
      </w:r>
      <w:r w:rsidRPr="00D16F94">
        <w:rPr>
          <w:rFonts w:ascii="Courier New" w:hAnsi="Courier New" w:cs="Courier New"/>
          <w:noProof/>
          <w:color w:val="0000FF"/>
          <w:sz w:val="18"/>
          <w:szCs w:val="18"/>
        </w:rPr>
        <w:t>uniqueidentifier</w:t>
      </w:r>
      <w:r w:rsidRPr="00D16F94">
        <w:rPr>
          <w:rFonts w:ascii="Courier New" w:hAnsi="Courier New" w:cs="Courier New"/>
          <w:noProof/>
          <w:color w:val="808080"/>
          <w:sz w:val="18"/>
          <w:szCs w:val="18"/>
        </w:rPr>
        <w:t>,</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r w:rsidRPr="00D16F94">
        <w:rPr>
          <w:rFonts w:ascii="Courier New" w:hAnsi="Courier New" w:cs="Courier New"/>
          <w:noProof/>
          <w:sz w:val="18"/>
          <w:szCs w:val="18"/>
        </w:rPr>
        <w:tab/>
        <w:t>IsReadOnly</w:t>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color w:val="0000FF"/>
          <w:sz w:val="18"/>
          <w:szCs w:val="18"/>
        </w:rPr>
        <w:t>bit</w:t>
      </w:r>
      <w:r w:rsidRPr="00D16F94">
        <w:rPr>
          <w:rFonts w:ascii="Courier New" w:hAnsi="Courier New" w:cs="Courier New"/>
          <w:noProof/>
          <w:color w:val="808080"/>
          <w:sz w:val="18"/>
          <w:szCs w:val="18"/>
        </w:rPr>
        <w:t>,</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r w:rsidRPr="00D16F94">
        <w:rPr>
          <w:rFonts w:ascii="Courier New" w:hAnsi="Courier New" w:cs="Courier New"/>
          <w:noProof/>
          <w:sz w:val="18"/>
          <w:szCs w:val="18"/>
        </w:rPr>
        <w:tab/>
        <w:t>IsPresent</w:t>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color w:val="0000FF"/>
          <w:sz w:val="18"/>
          <w:szCs w:val="18"/>
        </w:rPr>
        <w:t>bit</w:t>
      </w:r>
      <w:r w:rsidRPr="00D16F94">
        <w:rPr>
          <w:rFonts w:ascii="Courier New" w:hAnsi="Courier New" w:cs="Courier New"/>
          <w:noProof/>
          <w:color w:val="808080"/>
          <w:sz w:val="18"/>
          <w:szCs w:val="18"/>
        </w:rPr>
        <w:t>,</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r w:rsidRPr="00D16F94">
        <w:rPr>
          <w:rFonts w:ascii="Courier New" w:hAnsi="Courier New" w:cs="Courier New"/>
          <w:noProof/>
          <w:sz w:val="18"/>
          <w:szCs w:val="18"/>
        </w:rPr>
        <w:tab/>
        <w:t>TDEThumbprint</w:t>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color w:val="0000FF"/>
          <w:sz w:val="18"/>
          <w:szCs w:val="18"/>
        </w:rPr>
        <w:t>varbinary</w:t>
      </w:r>
      <w:r w:rsidRPr="00D16F94">
        <w:rPr>
          <w:rFonts w:ascii="Courier New" w:hAnsi="Courier New" w:cs="Courier New"/>
          <w:noProof/>
          <w:color w:val="808080"/>
          <w:sz w:val="18"/>
          <w:szCs w:val="18"/>
        </w:rPr>
        <w:t>(</w:t>
      </w:r>
      <w:r w:rsidRPr="00D16F94">
        <w:rPr>
          <w:rFonts w:ascii="Courier New" w:hAnsi="Courier New" w:cs="Courier New"/>
          <w:noProof/>
          <w:sz w:val="18"/>
          <w:szCs w:val="18"/>
        </w:rPr>
        <w:t>32</w:t>
      </w:r>
      <w:r w:rsidRPr="00D16F94">
        <w:rPr>
          <w:rFonts w:ascii="Courier New" w:hAnsi="Courier New" w:cs="Courier New"/>
          <w:noProof/>
          <w:color w:val="808080"/>
          <w:sz w:val="18"/>
          <w:szCs w:val="18"/>
        </w:rPr>
        <w:t>)</w:t>
      </w:r>
      <w:r w:rsidRPr="00D16F94">
        <w:rPr>
          <w:rFonts w:ascii="Courier New" w:hAnsi="Courier New" w:cs="Courier New"/>
          <w:noProof/>
          <w:sz w:val="18"/>
          <w:szCs w:val="18"/>
        </w:rPr>
        <w:tab/>
      </w:r>
      <w:r w:rsidRPr="00D16F94">
        <w:rPr>
          <w:rFonts w:ascii="Courier New" w:hAnsi="Courier New" w:cs="Courier New"/>
          <w:noProof/>
          <w:color w:val="808080"/>
          <w:sz w:val="18"/>
          <w:szCs w:val="18"/>
        </w:rPr>
        <w:t>NULL</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r w:rsidRPr="00D16F94">
        <w:rPr>
          <w:rFonts w:ascii="Courier New" w:hAnsi="Courier New" w:cs="Courier New"/>
          <w:noProof/>
          <w:color w:val="808080"/>
          <w:sz w:val="18"/>
          <w:szCs w:val="18"/>
        </w:rPr>
        <w:t>);</w:t>
      </w:r>
    </w:p>
    <w:p w:rsidR="00A245F2" w:rsidRPr="00D16F94" w:rsidRDefault="00A245F2" w:rsidP="00A245F2">
      <w:pPr>
        <w:autoSpaceDE w:val="0"/>
        <w:autoSpaceDN w:val="0"/>
        <w:adjustRightInd w:val="0"/>
        <w:spacing w:after="0" w:line="240" w:lineRule="auto"/>
        <w:rPr>
          <w:rFonts w:ascii="Courier New" w:hAnsi="Courier New" w:cs="Courier New"/>
          <w:noProof/>
          <w:sz w:val="18"/>
          <w:szCs w:val="18"/>
        </w:rPr>
      </w:pPr>
      <w:r w:rsidRPr="00D16F94">
        <w:rPr>
          <w:rFonts w:ascii="Courier New" w:hAnsi="Courier New" w:cs="Courier New"/>
          <w:noProof/>
          <w:color w:val="0000FF"/>
          <w:sz w:val="18"/>
          <w:szCs w:val="18"/>
        </w:rPr>
        <w:t>INSERT</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INTO</w:t>
      </w:r>
      <w:r w:rsidRPr="00D16F94">
        <w:rPr>
          <w:rFonts w:ascii="Courier New" w:hAnsi="Courier New" w:cs="Courier New"/>
          <w:noProof/>
          <w:sz w:val="18"/>
          <w:szCs w:val="18"/>
        </w:rPr>
        <w:t xml:space="preserve"> @DBFiles</w:t>
      </w:r>
    </w:p>
    <w:p w:rsidR="00A245F2" w:rsidRPr="00D16F94" w:rsidRDefault="00A245F2" w:rsidP="00A245F2">
      <w:pPr>
        <w:autoSpaceDE w:val="0"/>
        <w:autoSpaceDN w:val="0"/>
        <w:adjustRightInd w:val="0"/>
        <w:spacing w:after="0" w:line="240" w:lineRule="auto"/>
        <w:rPr>
          <w:rFonts w:ascii="Courier New" w:hAnsi="Courier New" w:cs="Courier New"/>
          <w:noProof/>
          <w:sz w:val="18"/>
          <w:szCs w:val="18"/>
        </w:rPr>
      </w:pPr>
      <w:r w:rsidRPr="00D16F94">
        <w:rPr>
          <w:rFonts w:ascii="Courier New" w:hAnsi="Courier New" w:cs="Courier New"/>
          <w:noProof/>
          <w:sz w:val="18"/>
          <w:szCs w:val="18"/>
        </w:rPr>
        <w:tab/>
      </w:r>
      <w:r w:rsidRPr="00D16F94">
        <w:rPr>
          <w:rFonts w:ascii="Courier New" w:hAnsi="Courier New" w:cs="Courier New"/>
          <w:noProof/>
          <w:color w:val="0000FF"/>
          <w:sz w:val="18"/>
          <w:szCs w:val="18"/>
        </w:rPr>
        <w:t>EXEC</w:t>
      </w:r>
      <w:r w:rsidRPr="00D16F94">
        <w:rPr>
          <w:rFonts w:ascii="Courier New" w:hAnsi="Courier New" w:cs="Courier New"/>
          <w:noProof/>
          <w:sz w:val="18"/>
          <w:szCs w:val="18"/>
        </w:rPr>
        <w:t xml:space="preserve"> </w:t>
      </w:r>
      <w:r w:rsidRPr="00D16F94">
        <w:rPr>
          <w:rFonts w:ascii="Courier New" w:hAnsi="Courier New" w:cs="Courier New"/>
          <w:noProof/>
          <w:color w:val="800000"/>
          <w:sz w:val="18"/>
          <w:szCs w:val="18"/>
        </w:rPr>
        <w:t>sp_executeSQL</w:t>
      </w:r>
      <w:r w:rsidRPr="00D16F94">
        <w:rPr>
          <w:rFonts w:ascii="Courier New" w:hAnsi="Courier New" w:cs="Courier New"/>
          <w:noProof/>
          <w:color w:val="0000FF"/>
          <w:sz w:val="18"/>
          <w:szCs w:val="18"/>
        </w:rPr>
        <w:t xml:space="preserve"> </w:t>
      </w:r>
      <w:r w:rsidRPr="00D16F94">
        <w:rPr>
          <w:rFonts w:ascii="Courier New" w:hAnsi="Courier New" w:cs="Courier New"/>
          <w:noProof/>
          <w:color w:val="FF0000"/>
          <w:sz w:val="18"/>
          <w:szCs w:val="18"/>
        </w:rPr>
        <w:t>N'RESTORE FILELISTONLY FROM DISK = @FileName'</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color w:val="FF0000"/>
          <w:sz w:val="18"/>
          <w:szCs w:val="18"/>
        </w:rPr>
        <w:t>N'@FileName NVARCHAR(4000)'</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@FileName </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@BackupFileName</w:t>
      </w:r>
      <w:r w:rsidRPr="00D16F94">
        <w:rPr>
          <w:rFonts w:ascii="Courier New" w:hAnsi="Courier New" w:cs="Courier New"/>
          <w:noProof/>
          <w:color w:val="808080"/>
          <w:sz w:val="18"/>
          <w:szCs w:val="18"/>
        </w:rPr>
        <w:t>;</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p>
    <w:p w:rsidR="00A245F2" w:rsidRPr="00D16F94" w:rsidRDefault="00A245F2" w:rsidP="00A245F2">
      <w:pPr>
        <w:autoSpaceDE w:val="0"/>
        <w:autoSpaceDN w:val="0"/>
        <w:adjustRightInd w:val="0"/>
        <w:spacing w:after="0" w:line="240" w:lineRule="auto"/>
        <w:rPr>
          <w:rFonts w:ascii="Courier New" w:hAnsi="Courier New" w:cs="Courier New"/>
          <w:noProof/>
          <w:color w:val="008000"/>
          <w:sz w:val="18"/>
          <w:szCs w:val="18"/>
        </w:rPr>
      </w:pPr>
      <w:r w:rsidRPr="00D16F94">
        <w:rPr>
          <w:rFonts w:ascii="Courier New" w:hAnsi="Courier New" w:cs="Courier New"/>
          <w:noProof/>
          <w:color w:val="008000"/>
          <w:sz w:val="18"/>
          <w:szCs w:val="18"/>
        </w:rPr>
        <w:t xml:space="preserve">-- Find last valid </w:t>
      </w:r>
      <w:r>
        <w:rPr>
          <w:rFonts w:ascii="Courier New" w:hAnsi="Courier New" w:cs="Courier New"/>
          <w:noProof/>
          <w:color w:val="008000"/>
          <w:sz w:val="18"/>
          <w:szCs w:val="18"/>
        </w:rPr>
        <w:t xml:space="preserve">verified backup </w:t>
      </w:r>
      <w:r w:rsidRPr="00D16F94">
        <w:rPr>
          <w:rFonts w:ascii="Courier New" w:hAnsi="Courier New" w:cs="Courier New"/>
          <w:noProof/>
          <w:color w:val="008000"/>
          <w:sz w:val="18"/>
          <w:szCs w:val="18"/>
        </w:rPr>
        <w:t>so that we don</w:t>
      </w:r>
      <w:r>
        <w:rPr>
          <w:rFonts w:ascii="Courier New" w:hAnsi="Courier New" w:cs="Courier New"/>
          <w:noProof/>
          <w:color w:val="008000"/>
          <w:sz w:val="18"/>
          <w:szCs w:val="18"/>
        </w:rPr>
        <w:t>’</w:t>
      </w:r>
      <w:r w:rsidRPr="00D16F94">
        <w:rPr>
          <w:rFonts w:ascii="Courier New" w:hAnsi="Courier New" w:cs="Courier New"/>
          <w:noProof/>
          <w:color w:val="008000"/>
          <w:sz w:val="18"/>
          <w:szCs w:val="18"/>
        </w:rPr>
        <w:t>t get confused at the end</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r w:rsidRPr="00D16F94">
        <w:rPr>
          <w:rFonts w:ascii="Courier New" w:hAnsi="Courier New" w:cs="Courier New"/>
          <w:noProof/>
          <w:color w:val="0000FF"/>
          <w:sz w:val="18"/>
          <w:szCs w:val="18"/>
        </w:rPr>
        <w:t>DECLARE</w:t>
      </w:r>
      <w:r w:rsidRPr="00D16F94">
        <w:rPr>
          <w:rFonts w:ascii="Courier New" w:hAnsi="Courier New" w:cs="Courier New"/>
          <w:noProof/>
          <w:sz w:val="18"/>
          <w:szCs w:val="18"/>
        </w:rPr>
        <w:t xml:space="preserve"> @lastRestoreID </w:t>
      </w:r>
      <w:r w:rsidRPr="00D16F94">
        <w:rPr>
          <w:rFonts w:ascii="Courier New" w:hAnsi="Courier New" w:cs="Courier New"/>
          <w:noProof/>
          <w:color w:val="0000FF"/>
          <w:sz w:val="18"/>
          <w:szCs w:val="18"/>
        </w:rPr>
        <w:t>AS</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bigint</w:t>
      </w:r>
      <w:r w:rsidRPr="00D16F94">
        <w:rPr>
          <w:rFonts w:ascii="Courier New" w:hAnsi="Courier New" w:cs="Courier New"/>
          <w:noProof/>
          <w:sz w:val="18"/>
          <w:szCs w:val="18"/>
        </w:rPr>
        <w:t xml:space="preserve"> </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r w:rsidRPr="00D16F94">
        <w:rPr>
          <w:rFonts w:ascii="Courier New" w:hAnsi="Courier New" w:cs="Courier New"/>
          <w:noProof/>
          <w:color w:val="FF00FF"/>
          <w:sz w:val="18"/>
          <w:szCs w:val="18"/>
        </w:rPr>
        <w:t>ISNULL</w:t>
      </w:r>
      <w:r w:rsidRPr="00D16F94">
        <w:rPr>
          <w:rFonts w:ascii="Courier New" w:hAnsi="Courier New" w:cs="Courier New"/>
          <w:noProof/>
          <w:color w:val="808080"/>
          <w:sz w:val="18"/>
          <w:szCs w:val="18"/>
        </w:rPr>
        <w:t>(</w:t>
      </w:r>
    </w:p>
    <w:p w:rsidR="00A245F2" w:rsidRPr="00D16F94" w:rsidRDefault="00A245F2" w:rsidP="00A245F2">
      <w:pPr>
        <w:autoSpaceDE w:val="0"/>
        <w:autoSpaceDN w:val="0"/>
        <w:adjustRightInd w:val="0"/>
        <w:spacing w:after="0" w:line="240" w:lineRule="auto"/>
        <w:rPr>
          <w:rFonts w:ascii="Courier New" w:hAnsi="Courier New" w:cs="Courier New"/>
          <w:noProof/>
          <w:sz w:val="18"/>
          <w:szCs w:val="18"/>
        </w:rPr>
      </w:pPr>
      <w:r w:rsidRPr="00D16F94">
        <w:rPr>
          <w:rFonts w:ascii="Courier New" w:hAnsi="Courier New" w:cs="Courier New"/>
          <w:noProof/>
          <w:color w:val="0000FF"/>
          <w:sz w:val="18"/>
          <w:szCs w:val="18"/>
        </w:rPr>
        <w:tab/>
      </w:r>
      <w:r w:rsidRPr="00D16F94">
        <w:rPr>
          <w:rFonts w:ascii="Courier New" w:hAnsi="Courier New" w:cs="Courier New"/>
          <w:noProof/>
          <w:color w:val="808080"/>
          <w:sz w:val="18"/>
          <w:szCs w:val="18"/>
        </w:rPr>
        <w:t>(</w:t>
      </w:r>
      <w:r w:rsidRPr="00D16F94">
        <w:rPr>
          <w:rFonts w:ascii="Courier New" w:hAnsi="Courier New" w:cs="Courier New"/>
          <w:noProof/>
          <w:color w:val="0000FF"/>
          <w:sz w:val="18"/>
          <w:szCs w:val="18"/>
        </w:rPr>
        <w:t>SELECT</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TOP</w:t>
      </w:r>
      <w:r w:rsidRPr="00D16F94">
        <w:rPr>
          <w:rFonts w:ascii="Courier New" w:hAnsi="Courier New" w:cs="Courier New"/>
          <w:noProof/>
          <w:color w:val="808080"/>
          <w:sz w:val="18"/>
          <w:szCs w:val="18"/>
        </w:rPr>
        <w:t>(</w:t>
      </w:r>
      <w:r w:rsidRPr="00D16F94">
        <w:rPr>
          <w:rFonts w:ascii="Courier New" w:hAnsi="Courier New" w:cs="Courier New"/>
          <w:noProof/>
          <w:sz w:val="18"/>
          <w:szCs w:val="18"/>
        </w:rPr>
        <w:t>1</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restore_history_id </w:t>
      </w:r>
      <w:r w:rsidRPr="00D16F94">
        <w:rPr>
          <w:rFonts w:ascii="Courier New" w:hAnsi="Courier New" w:cs="Courier New"/>
          <w:noProof/>
          <w:color w:val="0000FF"/>
          <w:sz w:val="18"/>
          <w:szCs w:val="18"/>
        </w:rPr>
        <w:t>FROM</w:t>
      </w:r>
      <w:r w:rsidRPr="00D16F94">
        <w:rPr>
          <w:rFonts w:ascii="Courier New" w:hAnsi="Courier New" w:cs="Courier New"/>
          <w:noProof/>
          <w:sz w:val="18"/>
          <w:szCs w:val="18"/>
        </w:rPr>
        <w:t xml:space="preserve"> msdb</w:t>
      </w:r>
      <w:r w:rsidRPr="00D16F94">
        <w:rPr>
          <w:rFonts w:ascii="Courier New" w:hAnsi="Courier New" w:cs="Courier New"/>
          <w:noProof/>
          <w:color w:val="808080"/>
          <w:sz w:val="18"/>
          <w:szCs w:val="18"/>
        </w:rPr>
        <w:t>.</w:t>
      </w:r>
      <w:r w:rsidRPr="00D16F94">
        <w:rPr>
          <w:rFonts w:ascii="Courier New" w:hAnsi="Courier New" w:cs="Courier New"/>
          <w:noProof/>
          <w:sz w:val="18"/>
          <w:szCs w:val="18"/>
        </w:rPr>
        <w:t>dbo</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restorehistory  </w:t>
      </w:r>
    </w:p>
    <w:p w:rsidR="00A245F2" w:rsidRPr="00D16F94" w:rsidRDefault="00A245F2" w:rsidP="00A245F2">
      <w:pPr>
        <w:autoSpaceDE w:val="0"/>
        <w:autoSpaceDN w:val="0"/>
        <w:adjustRightInd w:val="0"/>
        <w:spacing w:after="0" w:line="240" w:lineRule="auto"/>
        <w:rPr>
          <w:rFonts w:ascii="Courier New" w:hAnsi="Courier New" w:cs="Courier New"/>
          <w:noProof/>
          <w:sz w:val="18"/>
          <w:szCs w:val="18"/>
        </w:rPr>
      </w:pP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color w:val="0000FF"/>
          <w:sz w:val="18"/>
          <w:szCs w:val="18"/>
        </w:rPr>
        <w:t>WHERE</w:t>
      </w:r>
      <w:r w:rsidRPr="00D16F94">
        <w:rPr>
          <w:rFonts w:ascii="Courier New" w:hAnsi="Courier New" w:cs="Courier New"/>
          <w:noProof/>
          <w:sz w:val="18"/>
          <w:szCs w:val="18"/>
        </w:rPr>
        <w:t xml:space="preserve"> restore_type </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r w:rsidRPr="00D16F94">
        <w:rPr>
          <w:rFonts w:ascii="Courier New" w:hAnsi="Courier New" w:cs="Courier New"/>
          <w:noProof/>
          <w:color w:val="FF0000"/>
          <w:sz w:val="18"/>
          <w:szCs w:val="18"/>
        </w:rPr>
        <w:t>'D'</w:t>
      </w:r>
      <w:r w:rsidRPr="00D16F94">
        <w:rPr>
          <w:rFonts w:ascii="Courier New" w:hAnsi="Courier New" w:cs="Courier New"/>
          <w:noProof/>
          <w:sz w:val="18"/>
          <w:szCs w:val="18"/>
        </w:rPr>
        <w:t xml:space="preserve"> </w:t>
      </w:r>
      <w:r w:rsidRPr="00D16F94">
        <w:rPr>
          <w:rFonts w:ascii="Courier New" w:hAnsi="Courier New" w:cs="Courier New"/>
          <w:noProof/>
          <w:color w:val="808080"/>
          <w:sz w:val="18"/>
          <w:szCs w:val="18"/>
        </w:rPr>
        <w:t>and</w:t>
      </w:r>
      <w:r w:rsidRPr="00D16F94">
        <w:rPr>
          <w:rFonts w:ascii="Courier New" w:hAnsi="Courier New" w:cs="Courier New"/>
          <w:noProof/>
          <w:sz w:val="18"/>
          <w:szCs w:val="18"/>
        </w:rPr>
        <w:t xml:space="preserve"> destination_Database_Name </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@dbName </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color w:val="0000FF"/>
          <w:sz w:val="18"/>
          <w:szCs w:val="18"/>
        </w:rPr>
        <w:t>ORDER</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BY</w:t>
      </w:r>
      <w:r w:rsidRPr="00D16F94">
        <w:rPr>
          <w:rFonts w:ascii="Courier New" w:hAnsi="Courier New" w:cs="Courier New"/>
          <w:noProof/>
          <w:sz w:val="18"/>
          <w:szCs w:val="18"/>
        </w:rPr>
        <w:t xml:space="preserve"> restore_history_id </w:t>
      </w:r>
      <w:r w:rsidRPr="00D16F94">
        <w:rPr>
          <w:rFonts w:ascii="Courier New" w:hAnsi="Courier New" w:cs="Courier New"/>
          <w:noProof/>
          <w:color w:val="0000FF"/>
          <w:sz w:val="18"/>
          <w:szCs w:val="18"/>
        </w:rPr>
        <w:t>DESC</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0</w:t>
      </w:r>
      <w:r w:rsidRPr="00D16F94">
        <w:rPr>
          <w:rFonts w:ascii="Courier New" w:hAnsi="Courier New" w:cs="Courier New"/>
          <w:noProof/>
          <w:color w:val="808080"/>
          <w:sz w:val="18"/>
          <w:szCs w:val="18"/>
        </w:rPr>
        <w:t>);</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p>
    <w:p w:rsidR="00A245F2" w:rsidRPr="00D16F94" w:rsidRDefault="00A245F2" w:rsidP="00A245F2">
      <w:pPr>
        <w:autoSpaceDE w:val="0"/>
        <w:autoSpaceDN w:val="0"/>
        <w:adjustRightInd w:val="0"/>
        <w:spacing w:after="0" w:line="240" w:lineRule="auto"/>
        <w:rPr>
          <w:rFonts w:ascii="Courier New" w:hAnsi="Courier New" w:cs="Courier New"/>
          <w:noProof/>
          <w:color w:val="008000"/>
          <w:sz w:val="18"/>
          <w:szCs w:val="18"/>
        </w:rPr>
      </w:pPr>
      <w:r w:rsidRPr="00D16F94">
        <w:rPr>
          <w:rFonts w:ascii="Courier New" w:hAnsi="Courier New" w:cs="Courier New"/>
          <w:noProof/>
          <w:color w:val="008000"/>
          <w:sz w:val="18"/>
          <w:szCs w:val="18"/>
        </w:rPr>
        <w:t>-- Build the verify command</w:t>
      </w:r>
    </w:p>
    <w:p w:rsidR="00A245F2" w:rsidRPr="00D16F94" w:rsidRDefault="00A245F2" w:rsidP="00A245F2">
      <w:pPr>
        <w:autoSpaceDE w:val="0"/>
        <w:autoSpaceDN w:val="0"/>
        <w:adjustRightInd w:val="0"/>
        <w:spacing w:after="0" w:line="240" w:lineRule="auto"/>
        <w:rPr>
          <w:rFonts w:ascii="Courier New" w:hAnsi="Courier New" w:cs="Courier New"/>
          <w:noProof/>
          <w:sz w:val="18"/>
          <w:szCs w:val="18"/>
        </w:rPr>
      </w:pPr>
      <w:r w:rsidRPr="00D16F94">
        <w:rPr>
          <w:rFonts w:ascii="Courier New" w:hAnsi="Courier New" w:cs="Courier New"/>
          <w:noProof/>
          <w:color w:val="0000FF"/>
          <w:sz w:val="18"/>
          <w:szCs w:val="18"/>
        </w:rPr>
        <w:t>DECLARE</w:t>
      </w:r>
      <w:r w:rsidRPr="00D16F94">
        <w:rPr>
          <w:rFonts w:ascii="Courier New" w:hAnsi="Courier New" w:cs="Courier New"/>
          <w:noProof/>
          <w:sz w:val="18"/>
          <w:szCs w:val="18"/>
        </w:rPr>
        <w:t xml:space="preserve"> @sqlcmd </w:t>
      </w:r>
      <w:r w:rsidRPr="00D16F94">
        <w:rPr>
          <w:rFonts w:ascii="Courier New" w:hAnsi="Courier New" w:cs="Courier New"/>
          <w:noProof/>
          <w:color w:val="0000FF"/>
          <w:sz w:val="18"/>
          <w:szCs w:val="18"/>
        </w:rPr>
        <w:t>AS</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nvarchar</w:t>
      </w:r>
      <w:r w:rsidRPr="00D16F94">
        <w:rPr>
          <w:rFonts w:ascii="Courier New" w:hAnsi="Courier New" w:cs="Courier New"/>
          <w:noProof/>
          <w:color w:val="808080"/>
          <w:sz w:val="18"/>
          <w:szCs w:val="18"/>
        </w:rPr>
        <w:t>(</w:t>
      </w:r>
      <w:r w:rsidRPr="00D16F94">
        <w:rPr>
          <w:rFonts w:ascii="Courier New" w:hAnsi="Courier New" w:cs="Courier New"/>
          <w:noProof/>
          <w:sz w:val="18"/>
          <w:szCs w:val="18"/>
        </w:rPr>
        <w:t>4000</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p>
    <w:p w:rsidR="00A245F2" w:rsidRPr="00D16F94" w:rsidRDefault="00A245F2" w:rsidP="00A245F2">
      <w:pPr>
        <w:autoSpaceDE w:val="0"/>
        <w:autoSpaceDN w:val="0"/>
        <w:adjustRightInd w:val="0"/>
        <w:spacing w:after="0" w:line="240" w:lineRule="auto"/>
        <w:ind w:firstLine="720"/>
        <w:rPr>
          <w:rFonts w:ascii="Courier New" w:hAnsi="Courier New" w:cs="Courier New"/>
          <w:noProof/>
          <w:color w:val="808080"/>
          <w:sz w:val="18"/>
          <w:szCs w:val="18"/>
        </w:rPr>
      </w:pPr>
      <w:r w:rsidRPr="00D16F94">
        <w:rPr>
          <w:rFonts w:ascii="Courier New" w:hAnsi="Courier New" w:cs="Courier New"/>
          <w:noProof/>
          <w:color w:val="FF0000"/>
          <w:sz w:val="18"/>
          <w:szCs w:val="18"/>
        </w:rPr>
        <w:t>'RESTORE DATABASE @RestoreName FROM DISK = @FileName WITH '</w:t>
      </w:r>
      <w:r w:rsidRPr="00D16F94">
        <w:rPr>
          <w:rFonts w:ascii="Courier New" w:hAnsi="Courier New" w:cs="Courier New"/>
          <w:noProof/>
          <w:color w:val="808080"/>
          <w:sz w:val="18"/>
          <w:szCs w:val="18"/>
        </w:rPr>
        <w:t>;</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r w:rsidRPr="00D16F94">
        <w:rPr>
          <w:rFonts w:ascii="Courier New" w:hAnsi="Courier New" w:cs="Courier New"/>
          <w:noProof/>
          <w:color w:val="0000FF"/>
          <w:sz w:val="18"/>
          <w:szCs w:val="18"/>
        </w:rPr>
        <w:t>DECLARE</w:t>
      </w:r>
      <w:r w:rsidRPr="00D16F94">
        <w:rPr>
          <w:rFonts w:ascii="Courier New" w:hAnsi="Courier New" w:cs="Courier New"/>
          <w:noProof/>
          <w:sz w:val="18"/>
          <w:szCs w:val="18"/>
        </w:rPr>
        <w:t xml:space="preserve"> @IsFirst </w:t>
      </w:r>
      <w:r w:rsidRPr="00D16F94">
        <w:rPr>
          <w:rFonts w:ascii="Courier New" w:hAnsi="Courier New" w:cs="Courier New"/>
          <w:noProof/>
          <w:color w:val="0000FF"/>
          <w:sz w:val="18"/>
          <w:szCs w:val="18"/>
        </w:rPr>
        <w:t>AS</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tinyint</w:t>
      </w:r>
      <w:r w:rsidRPr="00D16F94">
        <w:rPr>
          <w:rFonts w:ascii="Courier New" w:hAnsi="Courier New" w:cs="Courier New"/>
          <w:noProof/>
          <w:sz w:val="18"/>
          <w:szCs w:val="18"/>
        </w:rPr>
        <w:t xml:space="preserve"> </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1</w:t>
      </w:r>
      <w:r w:rsidRPr="00D16F94">
        <w:rPr>
          <w:rFonts w:ascii="Courier New" w:hAnsi="Courier New" w:cs="Courier New"/>
          <w:noProof/>
          <w:color w:val="808080"/>
          <w:sz w:val="18"/>
          <w:szCs w:val="18"/>
        </w:rPr>
        <w:t>;</w:t>
      </w:r>
    </w:p>
    <w:p w:rsidR="00A245F2" w:rsidRPr="00D16F94" w:rsidRDefault="00A245F2" w:rsidP="00A245F2">
      <w:pPr>
        <w:autoSpaceDE w:val="0"/>
        <w:autoSpaceDN w:val="0"/>
        <w:adjustRightInd w:val="0"/>
        <w:spacing w:after="0" w:line="240" w:lineRule="auto"/>
        <w:rPr>
          <w:rFonts w:ascii="Courier New" w:hAnsi="Courier New" w:cs="Courier New"/>
          <w:noProof/>
          <w:sz w:val="18"/>
          <w:szCs w:val="18"/>
        </w:rPr>
      </w:pPr>
      <w:r w:rsidRPr="00D16F94">
        <w:rPr>
          <w:rFonts w:ascii="Courier New" w:hAnsi="Courier New" w:cs="Courier New"/>
          <w:noProof/>
          <w:color w:val="0000FF"/>
          <w:sz w:val="18"/>
          <w:szCs w:val="18"/>
        </w:rPr>
        <w:t xml:space="preserve">WHILE </w:t>
      </w:r>
      <w:r w:rsidRPr="00D16F94">
        <w:rPr>
          <w:rFonts w:ascii="Courier New" w:hAnsi="Courier New" w:cs="Courier New"/>
          <w:noProof/>
          <w:color w:val="808080"/>
          <w:sz w:val="18"/>
          <w:szCs w:val="18"/>
        </w:rPr>
        <w:t>((</w:t>
      </w:r>
      <w:r w:rsidRPr="00D16F94">
        <w:rPr>
          <w:rFonts w:ascii="Courier New" w:hAnsi="Courier New" w:cs="Courier New"/>
          <w:noProof/>
          <w:color w:val="0000FF"/>
          <w:sz w:val="18"/>
          <w:szCs w:val="18"/>
        </w:rPr>
        <w:t>SELECT</w:t>
      </w:r>
      <w:r w:rsidRPr="00D16F94">
        <w:rPr>
          <w:rFonts w:ascii="Courier New" w:hAnsi="Courier New" w:cs="Courier New"/>
          <w:noProof/>
          <w:sz w:val="18"/>
          <w:szCs w:val="18"/>
        </w:rPr>
        <w:t xml:space="preserve"> </w:t>
      </w:r>
      <w:r w:rsidRPr="00D16F94">
        <w:rPr>
          <w:rFonts w:ascii="Courier New" w:hAnsi="Courier New" w:cs="Courier New"/>
          <w:noProof/>
          <w:color w:val="FF00FF"/>
          <w:sz w:val="18"/>
          <w:szCs w:val="18"/>
        </w:rPr>
        <w:t>COUNT</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FROM</w:t>
      </w:r>
      <w:r w:rsidRPr="00D16F94">
        <w:rPr>
          <w:rFonts w:ascii="Courier New" w:hAnsi="Courier New" w:cs="Courier New"/>
          <w:noProof/>
          <w:sz w:val="18"/>
          <w:szCs w:val="18"/>
        </w:rPr>
        <w:t xml:space="preserve"> @DBFiles</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r w:rsidRPr="00D16F94">
        <w:rPr>
          <w:rFonts w:ascii="Courier New" w:hAnsi="Courier New" w:cs="Courier New"/>
          <w:noProof/>
          <w:color w:val="808080"/>
          <w:sz w:val="18"/>
          <w:szCs w:val="18"/>
        </w:rPr>
        <w:t>&gt;</w:t>
      </w:r>
      <w:r w:rsidRPr="00D16F94">
        <w:rPr>
          <w:rFonts w:ascii="Courier New" w:hAnsi="Courier New" w:cs="Courier New"/>
          <w:noProof/>
          <w:sz w:val="18"/>
          <w:szCs w:val="18"/>
        </w:rPr>
        <w:t xml:space="preserve"> 0</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p>
    <w:p w:rsidR="00A245F2" w:rsidRPr="00D16F94" w:rsidRDefault="00A245F2" w:rsidP="00A245F2">
      <w:pPr>
        <w:autoSpaceDE w:val="0"/>
        <w:autoSpaceDN w:val="0"/>
        <w:adjustRightInd w:val="0"/>
        <w:spacing w:after="0" w:line="240" w:lineRule="auto"/>
        <w:rPr>
          <w:rFonts w:ascii="Courier New" w:hAnsi="Courier New" w:cs="Courier New"/>
          <w:noProof/>
          <w:color w:val="0000FF"/>
          <w:sz w:val="18"/>
          <w:szCs w:val="18"/>
        </w:rPr>
      </w:pPr>
      <w:r w:rsidRPr="00D16F94">
        <w:rPr>
          <w:rFonts w:ascii="Courier New" w:hAnsi="Courier New" w:cs="Courier New"/>
          <w:noProof/>
          <w:color w:val="0000FF"/>
          <w:sz w:val="18"/>
          <w:szCs w:val="18"/>
        </w:rPr>
        <w:t>BEGIN</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r w:rsidRPr="00D16F94">
        <w:rPr>
          <w:rFonts w:ascii="Courier New" w:hAnsi="Courier New" w:cs="Courier New"/>
          <w:noProof/>
          <w:sz w:val="18"/>
          <w:szCs w:val="18"/>
        </w:rPr>
        <w:tab/>
      </w:r>
      <w:r w:rsidRPr="00D16F94">
        <w:rPr>
          <w:rFonts w:ascii="Courier New" w:hAnsi="Courier New" w:cs="Courier New"/>
          <w:noProof/>
          <w:color w:val="0000FF"/>
          <w:sz w:val="18"/>
          <w:szCs w:val="18"/>
        </w:rPr>
        <w:t>DECLARE</w:t>
      </w:r>
      <w:r w:rsidRPr="00D16F94">
        <w:rPr>
          <w:rFonts w:ascii="Courier New" w:hAnsi="Courier New" w:cs="Courier New"/>
          <w:noProof/>
          <w:sz w:val="18"/>
          <w:szCs w:val="18"/>
        </w:rPr>
        <w:t xml:space="preserve"> @LN </w:t>
      </w:r>
      <w:r w:rsidRPr="00D16F94">
        <w:rPr>
          <w:rFonts w:ascii="Courier New" w:hAnsi="Courier New" w:cs="Courier New"/>
          <w:noProof/>
          <w:color w:val="0000FF"/>
          <w:sz w:val="18"/>
          <w:szCs w:val="18"/>
        </w:rPr>
        <w:t>AS</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sysname</w:t>
      </w:r>
      <w:r w:rsidRPr="00D16F94">
        <w:rPr>
          <w:rFonts w:ascii="Courier New" w:hAnsi="Courier New" w:cs="Courier New"/>
          <w:noProof/>
          <w:sz w:val="18"/>
          <w:szCs w:val="18"/>
        </w:rPr>
        <w:t xml:space="preserve"> </w:t>
      </w:r>
      <w:r w:rsidRPr="00D16F94">
        <w:rPr>
          <w:rFonts w:ascii="Courier New" w:hAnsi="Courier New" w:cs="Courier New"/>
          <w:noProof/>
          <w:color w:val="808080"/>
          <w:sz w:val="18"/>
          <w:szCs w:val="18"/>
        </w:rPr>
        <w:t>=</w:t>
      </w:r>
      <w:r w:rsidRPr="00D16F94">
        <w:rPr>
          <w:rFonts w:ascii="Courier New" w:hAnsi="Courier New" w:cs="Courier New"/>
          <w:noProof/>
          <w:color w:val="0000FF"/>
          <w:sz w:val="18"/>
          <w:szCs w:val="18"/>
        </w:rPr>
        <w:t xml:space="preserve"> </w:t>
      </w:r>
      <w:r w:rsidRPr="00D16F94">
        <w:rPr>
          <w:rFonts w:ascii="Courier New" w:hAnsi="Courier New" w:cs="Courier New"/>
          <w:noProof/>
          <w:color w:val="808080"/>
          <w:sz w:val="18"/>
          <w:szCs w:val="18"/>
        </w:rPr>
        <w:t>(</w:t>
      </w:r>
      <w:r w:rsidRPr="00D16F94">
        <w:rPr>
          <w:rFonts w:ascii="Courier New" w:hAnsi="Courier New" w:cs="Courier New"/>
          <w:noProof/>
          <w:color w:val="0000FF"/>
          <w:sz w:val="18"/>
          <w:szCs w:val="18"/>
        </w:rPr>
        <w:t>SELECT</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TOP</w:t>
      </w:r>
      <w:r w:rsidRPr="00D16F94">
        <w:rPr>
          <w:rFonts w:ascii="Courier New" w:hAnsi="Courier New" w:cs="Courier New"/>
          <w:noProof/>
          <w:color w:val="808080"/>
          <w:sz w:val="18"/>
          <w:szCs w:val="18"/>
        </w:rPr>
        <w:t>(</w:t>
      </w:r>
      <w:r w:rsidRPr="00D16F94">
        <w:rPr>
          <w:rFonts w:ascii="Courier New" w:hAnsi="Courier New" w:cs="Courier New"/>
          <w:noProof/>
          <w:sz w:val="18"/>
          <w:szCs w:val="18"/>
        </w:rPr>
        <w:t>1</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LogicalName </w:t>
      </w:r>
      <w:r w:rsidRPr="00D16F94">
        <w:rPr>
          <w:rFonts w:ascii="Courier New" w:hAnsi="Courier New" w:cs="Courier New"/>
          <w:noProof/>
          <w:color w:val="0000FF"/>
          <w:sz w:val="18"/>
          <w:szCs w:val="18"/>
        </w:rPr>
        <w:t>FROM</w:t>
      </w:r>
      <w:r w:rsidRPr="00D16F94">
        <w:rPr>
          <w:rFonts w:ascii="Courier New" w:hAnsi="Courier New" w:cs="Courier New"/>
          <w:noProof/>
          <w:sz w:val="18"/>
          <w:szCs w:val="18"/>
        </w:rPr>
        <w:t xml:space="preserve"> @DBFiles </w:t>
      </w:r>
      <w:r w:rsidRPr="00D16F94">
        <w:rPr>
          <w:rFonts w:ascii="Courier New" w:hAnsi="Courier New" w:cs="Courier New"/>
          <w:noProof/>
          <w:color w:val="0000FF"/>
          <w:sz w:val="18"/>
          <w:szCs w:val="18"/>
        </w:rPr>
        <w:t>ORDER</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BY</w:t>
      </w:r>
      <w:r w:rsidRPr="00D16F94">
        <w:rPr>
          <w:rFonts w:ascii="Courier New" w:hAnsi="Courier New" w:cs="Courier New"/>
          <w:noProof/>
          <w:sz w:val="18"/>
          <w:szCs w:val="18"/>
        </w:rPr>
        <w:t xml:space="preserve"> LogicalName</w:t>
      </w:r>
      <w:r w:rsidRPr="00D16F94">
        <w:rPr>
          <w:rFonts w:ascii="Courier New" w:hAnsi="Courier New" w:cs="Courier New"/>
          <w:noProof/>
          <w:color w:val="808080"/>
          <w:sz w:val="18"/>
          <w:szCs w:val="18"/>
        </w:rPr>
        <w:t>);</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r w:rsidRPr="00D16F94">
        <w:rPr>
          <w:rFonts w:ascii="Courier New" w:hAnsi="Courier New" w:cs="Courier New"/>
          <w:noProof/>
          <w:sz w:val="18"/>
          <w:szCs w:val="18"/>
        </w:rPr>
        <w:tab/>
      </w:r>
      <w:r w:rsidRPr="00D16F94">
        <w:rPr>
          <w:rFonts w:ascii="Courier New" w:hAnsi="Courier New" w:cs="Courier New"/>
          <w:noProof/>
          <w:color w:val="0000FF"/>
          <w:sz w:val="18"/>
          <w:szCs w:val="18"/>
        </w:rPr>
        <w:t>SET</w:t>
      </w:r>
      <w:r w:rsidRPr="00D16F94">
        <w:rPr>
          <w:rFonts w:ascii="Courier New" w:hAnsi="Courier New" w:cs="Courier New"/>
          <w:noProof/>
          <w:sz w:val="18"/>
          <w:szCs w:val="18"/>
        </w:rPr>
        <w:t xml:space="preserve"> @SQLcmd</w:t>
      </w:r>
      <w:r w:rsidRPr="00D16F94">
        <w:rPr>
          <w:rFonts w:ascii="Courier New" w:hAnsi="Courier New" w:cs="Courier New"/>
          <w:noProof/>
          <w:color w:val="808080"/>
          <w:sz w:val="18"/>
          <w:szCs w:val="18"/>
        </w:rPr>
        <w:t>+=</w:t>
      </w:r>
      <w:r w:rsidRPr="00D16F94">
        <w:rPr>
          <w:rFonts w:ascii="Courier New" w:hAnsi="Courier New" w:cs="Courier New"/>
          <w:noProof/>
          <w:color w:val="FF0000"/>
          <w:sz w:val="18"/>
          <w:szCs w:val="18"/>
        </w:rPr>
        <w:t>'MOVE '''</w:t>
      </w:r>
      <w:r w:rsidRPr="00D16F94">
        <w:rPr>
          <w:rFonts w:ascii="Courier New" w:hAnsi="Courier New" w:cs="Courier New"/>
          <w:noProof/>
          <w:color w:val="808080"/>
          <w:sz w:val="18"/>
          <w:szCs w:val="18"/>
        </w:rPr>
        <w:t>+</w:t>
      </w:r>
      <w:r w:rsidRPr="00D16F94">
        <w:rPr>
          <w:rFonts w:ascii="Courier New" w:hAnsi="Courier New" w:cs="Courier New"/>
          <w:noProof/>
          <w:sz w:val="18"/>
          <w:szCs w:val="18"/>
        </w:rPr>
        <w:t>@LN</w:t>
      </w:r>
      <w:r w:rsidRPr="00D16F94">
        <w:rPr>
          <w:rFonts w:ascii="Courier New" w:hAnsi="Courier New" w:cs="Courier New"/>
          <w:noProof/>
          <w:color w:val="808080"/>
          <w:sz w:val="18"/>
          <w:szCs w:val="18"/>
        </w:rPr>
        <w:t>+</w:t>
      </w:r>
      <w:r w:rsidRPr="00D16F94">
        <w:rPr>
          <w:rFonts w:ascii="Courier New" w:hAnsi="Courier New" w:cs="Courier New"/>
          <w:noProof/>
          <w:color w:val="FF0000"/>
          <w:sz w:val="18"/>
          <w:szCs w:val="18"/>
        </w:rPr>
        <w:t>''' TO ''C:\Restore\'</w:t>
      </w:r>
      <w:r w:rsidRPr="00D16F94">
        <w:rPr>
          <w:rFonts w:ascii="Courier New" w:hAnsi="Courier New" w:cs="Courier New"/>
          <w:noProof/>
          <w:color w:val="808080"/>
          <w:sz w:val="18"/>
          <w:szCs w:val="18"/>
        </w:rPr>
        <w:t>+</w:t>
      </w:r>
      <w:r w:rsidRPr="00D16F94">
        <w:rPr>
          <w:rFonts w:ascii="Courier New" w:hAnsi="Courier New" w:cs="Courier New"/>
          <w:noProof/>
          <w:sz w:val="18"/>
          <w:szCs w:val="18"/>
        </w:rPr>
        <w:t>@dbname</w:t>
      </w:r>
      <w:r w:rsidRPr="00D16F94">
        <w:rPr>
          <w:rFonts w:ascii="Courier New" w:hAnsi="Courier New" w:cs="Courier New"/>
          <w:noProof/>
          <w:color w:val="808080"/>
          <w:sz w:val="18"/>
          <w:szCs w:val="18"/>
        </w:rPr>
        <w:t>+</w:t>
      </w:r>
      <w:r w:rsidRPr="00D16F94">
        <w:rPr>
          <w:rFonts w:ascii="Courier New" w:hAnsi="Courier New" w:cs="Courier New"/>
          <w:noProof/>
          <w:sz w:val="18"/>
          <w:szCs w:val="18"/>
        </w:rPr>
        <w:t>@LN</w:t>
      </w:r>
      <w:r w:rsidRPr="00D16F94">
        <w:rPr>
          <w:rFonts w:ascii="Courier New" w:hAnsi="Courier New" w:cs="Courier New"/>
          <w:noProof/>
          <w:color w:val="808080"/>
          <w:sz w:val="18"/>
          <w:szCs w:val="18"/>
        </w:rPr>
        <w:t>+</w:t>
      </w:r>
      <w:r w:rsidRPr="00D16F94">
        <w:rPr>
          <w:rFonts w:ascii="Courier New" w:hAnsi="Courier New" w:cs="Courier New"/>
          <w:noProof/>
          <w:color w:val="FF0000"/>
          <w:sz w:val="18"/>
          <w:szCs w:val="18"/>
        </w:rPr>
        <w:t>'.dbf'''</w:t>
      </w:r>
      <w:r w:rsidRPr="00D16F94">
        <w:rPr>
          <w:rFonts w:ascii="Courier New" w:hAnsi="Courier New" w:cs="Courier New"/>
          <w:noProof/>
          <w:color w:val="808080"/>
          <w:sz w:val="18"/>
          <w:szCs w:val="18"/>
        </w:rPr>
        <w:t>;</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r w:rsidRPr="00D16F94">
        <w:rPr>
          <w:rFonts w:ascii="Courier New" w:hAnsi="Courier New" w:cs="Courier New"/>
          <w:noProof/>
          <w:sz w:val="18"/>
          <w:szCs w:val="18"/>
        </w:rPr>
        <w:tab/>
      </w:r>
      <w:r w:rsidRPr="00D16F94">
        <w:rPr>
          <w:rFonts w:ascii="Courier New" w:hAnsi="Courier New" w:cs="Courier New"/>
          <w:noProof/>
          <w:color w:val="0000FF"/>
          <w:sz w:val="18"/>
          <w:szCs w:val="18"/>
        </w:rPr>
        <w:t>DELETE</w:t>
      </w:r>
      <w:r w:rsidRPr="00D16F94">
        <w:rPr>
          <w:rFonts w:ascii="Courier New" w:hAnsi="Courier New" w:cs="Courier New"/>
          <w:noProof/>
          <w:sz w:val="18"/>
          <w:szCs w:val="18"/>
        </w:rPr>
        <w:t xml:space="preserve"> @DBFiles </w:t>
      </w:r>
      <w:r w:rsidRPr="00D16F94">
        <w:rPr>
          <w:rFonts w:ascii="Courier New" w:hAnsi="Courier New" w:cs="Courier New"/>
          <w:noProof/>
          <w:color w:val="0000FF"/>
          <w:sz w:val="18"/>
          <w:szCs w:val="18"/>
        </w:rPr>
        <w:t>WHERE</w:t>
      </w:r>
      <w:r w:rsidRPr="00D16F94">
        <w:rPr>
          <w:rFonts w:ascii="Courier New" w:hAnsi="Courier New" w:cs="Courier New"/>
          <w:noProof/>
          <w:sz w:val="18"/>
          <w:szCs w:val="18"/>
        </w:rPr>
        <w:t xml:space="preserve"> LogicalName </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@LN</w:t>
      </w:r>
      <w:r w:rsidRPr="00D16F94">
        <w:rPr>
          <w:rFonts w:ascii="Courier New" w:hAnsi="Courier New" w:cs="Courier New"/>
          <w:noProof/>
          <w:color w:val="808080"/>
          <w:sz w:val="18"/>
          <w:szCs w:val="18"/>
        </w:rPr>
        <w:t>;</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r w:rsidRPr="00D16F94">
        <w:rPr>
          <w:rFonts w:ascii="Courier New" w:hAnsi="Courier New" w:cs="Courier New"/>
          <w:noProof/>
          <w:sz w:val="18"/>
          <w:szCs w:val="18"/>
        </w:rPr>
        <w:tab/>
      </w:r>
      <w:r w:rsidRPr="00D16F94">
        <w:rPr>
          <w:rFonts w:ascii="Courier New" w:hAnsi="Courier New" w:cs="Courier New"/>
          <w:noProof/>
          <w:color w:val="0000FF"/>
          <w:sz w:val="18"/>
          <w:szCs w:val="18"/>
        </w:rPr>
        <w:t>SET</w:t>
      </w:r>
      <w:r w:rsidRPr="00D16F94">
        <w:rPr>
          <w:rFonts w:ascii="Courier New" w:hAnsi="Courier New" w:cs="Courier New"/>
          <w:noProof/>
          <w:sz w:val="18"/>
          <w:szCs w:val="18"/>
        </w:rPr>
        <w:t xml:space="preserve"> @SQLcmd </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r w:rsidRPr="00D16F94">
        <w:rPr>
          <w:rFonts w:ascii="Courier New" w:hAnsi="Courier New" w:cs="Courier New"/>
          <w:noProof/>
          <w:color w:val="FF0000"/>
          <w:sz w:val="18"/>
          <w:szCs w:val="18"/>
        </w:rPr>
        <w:t>', '</w:t>
      </w:r>
      <w:r w:rsidRPr="00D16F94">
        <w:rPr>
          <w:rFonts w:ascii="Courier New" w:hAnsi="Courier New" w:cs="Courier New"/>
          <w:noProof/>
          <w:color w:val="808080"/>
          <w:sz w:val="18"/>
          <w:szCs w:val="18"/>
        </w:rPr>
        <w:t>;</w:t>
      </w:r>
    </w:p>
    <w:p w:rsidR="00A245F2" w:rsidRPr="00D16F94" w:rsidRDefault="00A245F2" w:rsidP="00A245F2">
      <w:pPr>
        <w:autoSpaceDE w:val="0"/>
        <w:autoSpaceDN w:val="0"/>
        <w:adjustRightInd w:val="0"/>
        <w:spacing w:after="0" w:line="240" w:lineRule="auto"/>
        <w:rPr>
          <w:rFonts w:ascii="Courier New" w:hAnsi="Courier New" w:cs="Courier New"/>
          <w:noProof/>
          <w:color w:val="0000FF"/>
          <w:sz w:val="18"/>
          <w:szCs w:val="18"/>
        </w:rPr>
      </w:pPr>
      <w:r w:rsidRPr="00D16F94">
        <w:rPr>
          <w:rFonts w:ascii="Courier New" w:hAnsi="Courier New" w:cs="Courier New"/>
          <w:noProof/>
          <w:color w:val="0000FF"/>
          <w:sz w:val="18"/>
          <w:szCs w:val="18"/>
        </w:rPr>
        <w:t>END</w:t>
      </w:r>
    </w:p>
    <w:p w:rsidR="00A245F2" w:rsidRPr="00D16F94" w:rsidRDefault="00A245F2" w:rsidP="00A245F2">
      <w:pPr>
        <w:autoSpaceDE w:val="0"/>
        <w:autoSpaceDN w:val="0"/>
        <w:adjustRightInd w:val="0"/>
        <w:spacing w:after="0" w:line="240" w:lineRule="auto"/>
        <w:rPr>
          <w:rFonts w:ascii="Courier New" w:hAnsi="Courier New" w:cs="Courier New"/>
          <w:noProof/>
          <w:sz w:val="18"/>
          <w:szCs w:val="18"/>
        </w:rPr>
      </w:pPr>
      <w:r w:rsidRPr="00D16F94">
        <w:rPr>
          <w:rFonts w:ascii="Courier New" w:hAnsi="Courier New" w:cs="Courier New"/>
          <w:noProof/>
          <w:color w:val="0000FF"/>
          <w:sz w:val="18"/>
          <w:szCs w:val="18"/>
        </w:rPr>
        <w:t>SET</w:t>
      </w:r>
      <w:r w:rsidRPr="00D16F94">
        <w:rPr>
          <w:rFonts w:ascii="Courier New" w:hAnsi="Courier New" w:cs="Courier New"/>
          <w:noProof/>
          <w:sz w:val="18"/>
          <w:szCs w:val="18"/>
        </w:rPr>
        <w:t xml:space="preserve"> @SQLcmd </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r w:rsidRPr="00D16F94">
        <w:rPr>
          <w:rFonts w:ascii="Courier New" w:hAnsi="Courier New" w:cs="Courier New"/>
          <w:noProof/>
          <w:color w:val="FF0000"/>
          <w:sz w:val="18"/>
          <w:szCs w:val="18"/>
        </w:rPr>
        <w:t>' CHECKSUM'</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r w:rsidRPr="00D16F94">
        <w:rPr>
          <w:rFonts w:ascii="Courier New" w:hAnsi="Courier New" w:cs="Courier New"/>
          <w:noProof/>
          <w:color w:val="0000FF"/>
          <w:sz w:val="18"/>
          <w:szCs w:val="18"/>
        </w:rPr>
        <w:t>DECLARE</w:t>
      </w:r>
      <w:r w:rsidRPr="00D16F94">
        <w:rPr>
          <w:rFonts w:ascii="Courier New" w:hAnsi="Courier New" w:cs="Courier New"/>
          <w:noProof/>
          <w:sz w:val="18"/>
          <w:szCs w:val="18"/>
        </w:rPr>
        <w:t xml:space="preserve"> @RC </w:t>
      </w:r>
      <w:r w:rsidRPr="00D16F94">
        <w:rPr>
          <w:rFonts w:ascii="Courier New" w:hAnsi="Courier New" w:cs="Courier New"/>
          <w:noProof/>
          <w:color w:val="0000FF"/>
          <w:sz w:val="18"/>
          <w:szCs w:val="18"/>
        </w:rPr>
        <w:t>AS</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int</w:t>
      </w:r>
      <w:r w:rsidRPr="00D16F94">
        <w:rPr>
          <w:rFonts w:ascii="Courier New" w:hAnsi="Courier New" w:cs="Courier New"/>
          <w:noProof/>
          <w:color w:val="808080"/>
          <w:sz w:val="18"/>
          <w:szCs w:val="18"/>
        </w:rPr>
        <w:t>;</w:t>
      </w:r>
    </w:p>
    <w:p w:rsidR="00A245F2" w:rsidRPr="00D16F94" w:rsidRDefault="00A245F2" w:rsidP="00A245F2">
      <w:pPr>
        <w:autoSpaceDE w:val="0"/>
        <w:autoSpaceDN w:val="0"/>
        <w:adjustRightInd w:val="0"/>
        <w:spacing w:after="0" w:line="240" w:lineRule="auto"/>
        <w:rPr>
          <w:rFonts w:ascii="Courier New" w:hAnsi="Courier New" w:cs="Courier New"/>
          <w:noProof/>
          <w:sz w:val="18"/>
          <w:szCs w:val="18"/>
        </w:rPr>
      </w:pPr>
      <w:r w:rsidRPr="00D16F94">
        <w:rPr>
          <w:rFonts w:ascii="Courier New" w:hAnsi="Courier New" w:cs="Courier New"/>
          <w:noProof/>
          <w:color w:val="0000FF"/>
          <w:sz w:val="18"/>
          <w:szCs w:val="18"/>
        </w:rPr>
        <w:t>EXEC</w:t>
      </w:r>
      <w:r w:rsidRPr="00D16F94">
        <w:rPr>
          <w:rFonts w:ascii="Courier New" w:hAnsi="Courier New" w:cs="Courier New"/>
          <w:noProof/>
          <w:sz w:val="18"/>
          <w:szCs w:val="18"/>
        </w:rPr>
        <w:t xml:space="preserve"> @RC </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r w:rsidRPr="00D16F94">
        <w:rPr>
          <w:rFonts w:ascii="Courier New" w:hAnsi="Courier New" w:cs="Courier New"/>
          <w:noProof/>
          <w:color w:val="800000"/>
          <w:sz w:val="18"/>
          <w:szCs w:val="18"/>
        </w:rPr>
        <w:t>sp_executeSQL</w:t>
      </w:r>
      <w:r w:rsidRPr="00D16F94">
        <w:rPr>
          <w:rFonts w:ascii="Courier New" w:hAnsi="Courier New" w:cs="Courier New"/>
          <w:noProof/>
          <w:color w:val="0000FF"/>
          <w:sz w:val="18"/>
          <w:szCs w:val="18"/>
        </w:rPr>
        <w:t xml:space="preserve"> </w:t>
      </w:r>
      <w:r w:rsidRPr="00D16F94">
        <w:rPr>
          <w:rFonts w:ascii="Courier New" w:hAnsi="Courier New" w:cs="Courier New"/>
          <w:noProof/>
          <w:sz w:val="18"/>
          <w:szCs w:val="18"/>
        </w:rPr>
        <w:t>@SQLCmd</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p>
    <w:p w:rsidR="00A245F2" w:rsidRPr="00D16F94" w:rsidRDefault="00A245F2" w:rsidP="00A245F2">
      <w:pPr>
        <w:autoSpaceDE w:val="0"/>
        <w:autoSpaceDN w:val="0"/>
        <w:adjustRightInd w:val="0"/>
        <w:spacing w:after="0" w:line="240" w:lineRule="auto"/>
        <w:ind w:firstLine="720"/>
        <w:rPr>
          <w:rFonts w:ascii="Courier New" w:hAnsi="Courier New" w:cs="Courier New"/>
          <w:noProof/>
          <w:sz w:val="18"/>
          <w:szCs w:val="18"/>
        </w:rPr>
      </w:pPr>
      <w:r w:rsidRPr="00D16F94">
        <w:rPr>
          <w:rFonts w:ascii="Courier New" w:hAnsi="Courier New" w:cs="Courier New"/>
          <w:noProof/>
          <w:color w:val="FF0000"/>
          <w:sz w:val="18"/>
          <w:szCs w:val="18"/>
        </w:rPr>
        <w:t>N'@RestoreName sysname, @FileName nvarchar(4000)'</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r w:rsidRPr="00D16F94">
        <w:rPr>
          <w:rFonts w:ascii="Courier New" w:hAnsi="Courier New" w:cs="Courier New"/>
          <w:noProof/>
          <w:sz w:val="18"/>
          <w:szCs w:val="18"/>
        </w:rPr>
        <w:lastRenderedPageBreak/>
        <w:tab/>
        <w:t xml:space="preserve">@RestoreName </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@dbName</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@FileName </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@BackupFileName</w:t>
      </w:r>
      <w:r w:rsidRPr="00D16F94">
        <w:rPr>
          <w:rFonts w:ascii="Courier New" w:hAnsi="Courier New" w:cs="Courier New"/>
          <w:noProof/>
          <w:color w:val="808080"/>
          <w:sz w:val="18"/>
          <w:szCs w:val="18"/>
        </w:rPr>
        <w:t>;</w:t>
      </w:r>
    </w:p>
    <w:p w:rsidR="00A245F2" w:rsidRPr="00D16F94" w:rsidRDefault="00A245F2" w:rsidP="00A245F2">
      <w:pPr>
        <w:autoSpaceDE w:val="0"/>
        <w:autoSpaceDN w:val="0"/>
        <w:adjustRightInd w:val="0"/>
        <w:spacing w:after="0" w:line="240" w:lineRule="auto"/>
        <w:rPr>
          <w:rFonts w:ascii="Courier New" w:hAnsi="Courier New" w:cs="Courier New"/>
          <w:noProof/>
          <w:sz w:val="18"/>
          <w:szCs w:val="18"/>
        </w:rPr>
      </w:pPr>
      <w:r w:rsidRPr="00D16F94">
        <w:rPr>
          <w:rFonts w:ascii="Courier New" w:hAnsi="Courier New" w:cs="Courier New"/>
          <w:noProof/>
          <w:color w:val="0000FF"/>
          <w:sz w:val="18"/>
          <w:szCs w:val="18"/>
        </w:rPr>
        <w:t xml:space="preserve">IF </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@RC </w:t>
      </w:r>
      <w:r w:rsidRPr="00D16F94">
        <w:rPr>
          <w:rFonts w:ascii="Courier New" w:hAnsi="Courier New" w:cs="Courier New"/>
          <w:noProof/>
          <w:color w:val="808080"/>
          <w:sz w:val="18"/>
          <w:szCs w:val="18"/>
        </w:rPr>
        <w:t>&lt;&gt;</w:t>
      </w:r>
      <w:r w:rsidRPr="00D16F94">
        <w:rPr>
          <w:rFonts w:ascii="Courier New" w:hAnsi="Courier New" w:cs="Courier New"/>
          <w:noProof/>
          <w:sz w:val="18"/>
          <w:szCs w:val="18"/>
        </w:rPr>
        <w:t xml:space="preserve"> 0 </w:t>
      </w:r>
      <w:r w:rsidRPr="00D16F94">
        <w:rPr>
          <w:rFonts w:ascii="Courier New" w:hAnsi="Courier New" w:cs="Courier New"/>
          <w:noProof/>
          <w:color w:val="808080"/>
          <w:sz w:val="18"/>
          <w:szCs w:val="18"/>
        </w:rPr>
        <w:t>OR</w:t>
      </w:r>
      <w:r w:rsidRPr="00D16F94">
        <w:rPr>
          <w:rFonts w:ascii="Courier New" w:hAnsi="Courier New" w:cs="Courier New"/>
          <w:noProof/>
          <w:sz w:val="18"/>
          <w:szCs w:val="18"/>
        </w:rPr>
        <w:t xml:space="preserve"> </w:t>
      </w:r>
      <w:r w:rsidRPr="00D16F94">
        <w:rPr>
          <w:rFonts w:ascii="Courier New" w:hAnsi="Courier New" w:cs="Courier New"/>
          <w:noProof/>
          <w:color w:val="808080"/>
          <w:sz w:val="18"/>
          <w:szCs w:val="18"/>
        </w:rPr>
        <w:t>NOT</w:t>
      </w:r>
      <w:r w:rsidRPr="00D16F94">
        <w:rPr>
          <w:rFonts w:ascii="Courier New" w:hAnsi="Courier New" w:cs="Courier New"/>
          <w:noProof/>
          <w:sz w:val="18"/>
          <w:szCs w:val="18"/>
        </w:rPr>
        <w:t xml:space="preserve"> </w:t>
      </w:r>
      <w:r w:rsidRPr="00D16F94">
        <w:rPr>
          <w:rFonts w:ascii="Courier New" w:hAnsi="Courier New" w:cs="Courier New"/>
          <w:noProof/>
          <w:color w:val="808080"/>
          <w:sz w:val="18"/>
          <w:szCs w:val="18"/>
        </w:rPr>
        <w:t>EXISTS(</w:t>
      </w:r>
      <w:r w:rsidRPr="00D16F94">
        <w:rPr>
          <w:rFonts w:ascii="Courier New" w:hAnsi="Courier New" w:cs="Courier New"/>
          <w:noProof/>
          <w:color w:val="0000FF"/>
          <w:sz w:val="18"/>
          <w:szCs w:val="18"/>
        </w:rPr>
        <w:t>SELECT</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TOP</w:t>
      </w:r>
      <w:r w:rsidRPr="00D16F94">
        <w:rPr>
          <w:rFonts w:ascii="Courier New" w:hAnsi="Courier New" w:cs="Courier New"/>
          <w:noProof/>
          <w:color w:val="808080"/>
          <w:sz w:val="18"/>
          <w:szCs w:val="18"/>
        </w:rPr>
        <w:t>(</w:t>
      </w:r>
      <w:r w:rsidRPr="00D16F94">
        <w:rPr>
          <w:rFonts w:ascii="Courier New" w:hAnsi="Courier New" w:cs="Courier New"/>
          <w:noProof/>
          <w:sz w:val="18"/>
          <w:szCs w:val="18"/>
        </w:rPr>
        <w:t>1</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p>
    <w:p w:rsidR="00A245F2" w:rsidRPr="00D16F94" w:rsidRDefault="00A245F2" w:rsidP="00A245F2">
      <w:pPr>
        <w:autoSpaceDE w:val="0"/>
        <w:autoSpaceDN w:val="0"/>
        <w:adjustRightInd w:val="0"/>
        <w:spacing w:after="0" w:line="240" w:lineRule="auto"/>
        <w:rPr>
          <w:rFonts w:ascii="Courier New" w:hAnsi="Courier New" w:cs="Courier New"/>
          <w:noProof/>
          <w:sz w:val="18"/>
          <w:szCs w:val="18"/>
        </w:rPr>
      </w:pP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color w:val="0000FF"/>
          <w:sz w:val="18"/>
          <w:szCs w:val="18"/>
        </w:rPr>
        <w:t>FROM</w:t>
      </w:r>
      <w:r w:rsidRPr="00D16F94">
        <w:rPr>
          <w:rFonts w:ascii="Courier New" w:hAnsi="Courier New" w:cs="Courier New"/>
          <w:noProof/>
          <w:sz w:val="18"/>
          <w:szCs w:val="18"/>
        </w:rPr>
        <w:t xml:space="preserve"> msdb</w:t>
      </w:r>
      <w:r w:rsidRPr="00D16F94">
        <w:rPr>
          <w:rFonts w:ascii="Courier New" w:hAnsi="Courier New" w:cs="Courier New"/>
          <w:noProof/>
          <w:color w:val="808080"/>
          <w:sz w:val="18"/>
          <w:szCs w:val="18"/>
        </w:rPr>
        <w:t>.</w:t>
      </w:r>
      <w:r w:rsidRPr="00D16F94">
        <w:rPr>
          <w:rFonts w:ascii="Courier New" w:hAnsi="Courier New" w:cs="Courier New"/>
          <w:noProof/>
          <w:sz w:val="18"/>
          <w:szCs w:val="18"/>
        </w:rPr>
        <w:t>dbo</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restorehistory  </w:t>
      </w:r>
    </w:p>
    <w:p w:rsidR="00A245F2" w:rsidRPr="00D16F94" w:rsidRDefault="00A245F2" w:rsidP="00A245F2">
      <w:pPr>
        <w:autoSpaceDE w:val="0"/>
        <w:autoSpaceDN w:val="0"/>
        <w:adjustRightInd w:val="0"/>
        <w:spacing w:after="0" w:line="240" w:lineRule="auto"/>
        <w:rPr>
          <w:rFonts w:ascii="Courier New" w:hAnsi="Courier New" w:cs="Courier New"/>
          <w:noProof/>
          <w:sz w:val="18"/>
          <w:szCs w:val="18"/>
        </w:rPr>
      </w:pP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color w:val="0000FF"/>
          <w:sz w:val="18"/>
          <w:szCs w:val="18"/>
        </w:rPr>
        <w:t>WHERE</w:t>
      </w:r>
      <w:r w:rsidRPr="00D16F94">
        <w:rPr>
          <w:rFonts w:ascii="Courier New" w:hAnsi="Courier New" w:cs="Courier New"/>
          <w:noProof/>
          <w:sz w:val="18"/>
          <w:szCs w:val="18"/>
        </w:rPr>
        <w:t xml:space="preserve"> restore_type </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r w:rsidRPr="00D16F94">
        <w:rPr>
          <w:rFonts w:ascii="Courier New" w:hAnsi="Courier New" w:cs="Courier New"/>
          <w:noProof/>
          <w:color w:val="FF0000"/>
          <w:sz w:val="18"/>
          <w:szCs w:val="18"/>
        </w:rPr>
        <w:t>'D'</w:t>
      </w:r>
      <w:r w:rsidRPr="00D16F94">
        <w:rPr>
          <w:rFonts w:ascii="Courier New" w:hAnsi="Courier New" w:cs="Courier New"/>
          <w:noProof/>
          <w:sz w:val="18"/>
          <w:szCs w:val="18"/>
        </w:rPr>
        <w:t xml:space="preserve">  </w:t>
      </w:r>
    </w:p>
    <w:p w:rsidR="00A245F2" w:rsidRPr="00D16F94" w:rsidRDefault="00A245F2" w:rsidP="00A245F2">
      <w:pPr>
        <w:autoSpaceDE w:val="0"/>
        <w:autoSpaceDN w:val="0"/>
        <w:adjustRightInd w:val="0"/>
        <w:spacing w:after="0" w:line="240" w:lineRule="auto"/>
        <w:rPr>
          <w:rFonts w:ascii="Courier New" w:hAnsi="Courier New" w:cs="Courier New"/>
          <w:noProof/>
          <w:sz w:val="18"/>
          <w:szCs w:val="18"/>
        </w:rPr>
      </w:pP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color w:val="808080"/>
          <w:sz w:val="18"/>
          <w:szCs w:val="18"/>
        </w:rPr>
        <w:t>AND</w:t>
      </w:r>
      <w:r w:rsidRPr="00D16F94">
        <w:rPr>
          <w:rFonts w:ascii="Courier New" w:hAnsi="Courier New" w:cs="Courier New"/>
          <w:noProof/>
          <w:sz w:val="18"/>
          <w:szCs w:val="18"/>
        </w:rPr>
        <w:t xml:space="preserve"> destination_Database_Name </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@dbName </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color w:val="808080"/>
          <w:sz w:val="18"/>
          <w:szCs w:val="18"/>
        </w:rPr>
        <w:t>AND</w:t>
      </w:r>
      <w:r w:rsidRPr="00D16F94">
        <w:rPr>
          <w:rFonts w:ascii="Courier New" w:hAnsi="Courier New" w:cs="Courier New"/>
          <w:noProof/>
          <w:sz w:val="18"/>
          <w:szCs w:val="18"/>
        </w:rPr>
        <w:t xml:space="preserve"> restore_history_id </w:t>
      </w:r>
      <w:r w:rsidRPr="00D16F94">
        <w:rPr>
          <w:rFonts w:ascii="Courier New" w:hAnsi="Courier New" w:cs="Courier New"/>
          <w:noProof/>
          <w:color w:val="808080"/>
          <w:sz w:val="18"/>
          <w:szCs w:val="18"/>
        </w:rPr>
        <w:t>&gt;</w:t>
      </w:r>
      <w:r w:rsidRPr="00D16F94">
        <w:rPr>
          <w:rFonts w:ascii="Courier New" w:hAnsi="Courier New" w:cs="Courier New"/>
          <w:noProof/>
          <w:sz w:val="18"/>
          <w:szCs w:val="18"/>
        </w:rPr>
        <w:t xml:space="preserve"> @lastRestoreID</w:t>
      </w:r>
      <w:r w:rsidRPr="00D16F94">
        <w:rPr>
          <w:rFonts w:ascii="Courier New" w:hAnsi="Courier New" w:cs="Courier New"/>
          <w:noProof/>
          <w:color w:val="808080"/>
          <w:sz w:val="18"/>
          <w:szCs w:val="18"/>
        </w:rPr>
        <w:t>))</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r w:rsidRPr="00D16F94">
        <w:rPr>
          <w:rFonts w:ascii="Courier New" w:hAnsi="Courier New" w:cs="Courier New"/>
          <w:noProof/>
          <w:sz w:val="18"/>
          <w:szCs w:val="18"/>
        </w:rPr>
        <w:tab/>
      </w:r>
      <w:r w:rsidRPr="00D16F94">
        <w:rPr>
          <w:rFonts w:ascii="Courier New" w:hAnsi="Courier New" w:cs="Courier New"/>
          <w:noProof/>
          <w:color w:val="0000FF"/>
          <w:sz w:val="18"/>
          <w:szCs w:val="18"/>
        </w:rPr>
        <w:t xml:space="preserve">RAISERROR </w:t>
      </w:r>
      <w:r w:rsidRPr="00D16F94">
        <w:rPr>
          <w:rFonts w:ascii="Courier New" w:hAnsi="Courier New" w:cs="Courier New"/>
          <w:noProof/>
          <w:color w:val="808080"/>
          <w:sz w:val="18"/>
          <w:szCs w:val="18"/>
        </w:rPr>
        <w:t>(</w:t>
      </w:r>
      <w:r w:rsidRPr="00D16F94">
        <w:rPr>
          <w:rFonts w:ascii="Courier New" w:hAnsi="Courier New" w:cs="Courier New"/>
          <w:noProof/>
          <w:color w:val="FF0000"/>
          <w:sz w:val="18"/>
          <w:szCs w:val="18"/>
        </w:rPr>
        <w:t>'Database restore NOT sucessfull'</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16</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0</w:t>
      </w:r>
      <w:r w:rsidRPr="00D16F94">
        <w:rPr>
          <w:rFonts w:ascii="Courier New" w:hAnsi="Courier New" w:cs="Courier New"/>
          <w:noProof/>
          <w:color w:val="808080"/>
          <w:sz w:val="18"/>
          <w:szCs w:val="18"/>
        </w:rPr>
        <w:t>);</w:t>
      </w:r>
    </w:p>
    <w:p w:rsidR="00A245F2" w:rsidRPr="00D16F94" w:rsidRDefault="00A245F2" w:rsidP="00A245F2">
      <w:pPr>
        <w:autoSpaceDE w:val="0"/>
        <w:autoSpaceDN w:val="0"/>
        <w:adjustRightInd w:val="0"/>
        <w:spacing w:after="0" w:line="240" w:lineRule="auto"/>
        <w:rPr>
          <w:rFonts w:ascii="Courier New" w:hAnsi="Courier New" w:cs="Courier New"/>
          <w:noProof/>
          <w:color w:val="0000FF"/>
          <w:sz w:val="18"/>
          <w:szCs w:val="18"/>
        </w:rPr>
      </w:pPr>
      <w:r w:rsidRPr="00D16F94">
        <w:rPr>
          <w:rFonts w:ascii="Courier New" w:hAnsi="Courier New" w:cs="Courier New"/>
          <w:noProof/>
          <w:color w:val="0000FF"/>
          <w:sz w:val="18"/>
          <w:szCs w:val="18"/>
        </w:rPr>
        <w:t>DBCC</w:t>
      </w:r>
      <w:r w:rsidRPr="00D16F94">
        <w:rPr>
          <w:rFonts w:ascii="Courier New" w:hAnsi="Courier New" w:cs="Courier New"/>
          <w:noProof/>
          <w:sz w:val="18"/>
          <w:szCs w:val="18"/>
        </w:rPr>
        <w:t xml:space="preserve"> CHECKDB</w:t>
      </w:r>
      <w:r w:rsidRPr="00D16F94">
        <w:rPr>
          <w:rFonts w:ascii="Courier New" w:hAnsi="Courier New" w:cs="Courier New"/>
          <w:noProof/>
          <w:color w:val="808080"/>
          <w:sz w:val="18"/>
          <w:szCs w:val="18"/>
        </w:rPr>
        <w:t>(</w:t>
      </w:r>
      <w:r w:rsidRPr="00D16F94">
        <w:rPr>
          <w:rFonts w:ascii="Courier New" w:hAnsi="Courier New" w:cs="Courier New"/>
          <w:noProof/>
          <w:sz w:val="18"/>
          <w:szCs w:val="18"/>
        </w:rPr>
        <w:t>@dbName</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WITH</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NO_INFOMSGS</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EXTENDED_LOGICAL_CHECKS</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DATA_PURITY</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r w:rsidRPr="00D16F94">
        <w:rPr>
          <w:rFonts w:ascii="Courier New" w:hAnsi="Courier New" w:cs="Courier New"/>
          <w:noProof/>
          <w:color w:val="0000FF"/>
          <w:sz w:val="18"/>
          <w:szCs w:val="18"/>
        </w:rPr>
        <w:t>IF</w:t>
      </w:r>
      <w:r w:rsidRPr="00D16F94">
        <w:rPr>
          <w:rFonts w:ascii="Courier New" w:hAnsi="Courier New" w:cs="Courier New"/>
          <w:noProof/>
          <w:sz w:val="18"/>
          <w:szCs w:val="18"/>
        </w:rPr>
        <w:t xml:space="preserve"> </w:t>
      </w:r>
      <w:r w:rsidRPr="00D16F94">
        <w:rPr>
          <w:rFonts w:ascii="Courier New" w:hAnsi="Courier New" w:cs="Courier New"/>
          <w:noProof/>
          <w:color w:val="FF00FF"/>
          <w:sz w:val="18"/>
          <w:szCs w:val="18"/>
        </w:rPr>
        <w:t>@@ERROR</w:t>
      </w:r>
      <w:r w:rsidRPr="00D16F94">
        <w:rPr>
          <w:rFonts w:ascii="Courier New" w:hAnsi="Courier New" w:cs="Courier New"/>
          <w:noProof/>
          <w:sz w:val="18"/>
          <w:szCs w:val="18"/>
        </w:rPr>
        <w:t xml:space="preserve"> </w:t>
      </w:r>
      <w:r w:rsidRPr="00D16F94">
        <w:rPr>
          <w:rFonts w:ascii="Courier New" w:hAnsi="Courier New" w:cs="Courier New"/>
          <w:noProof/>
          <w:color w:val="808080"/>
          <w:sz w:val="18"/>
          <w:szCs w:val="18"/>
        </w:rPr>
        <w:t>&lt;&gt;</w:t>
      </w:r>
      <w:r w:rsidRPr="00D16F94">
        <w:rPr>
          <w:rFonts w:ascii="Courier New" w:hAnsi="Courier New" w:cs="Courier New"/>
          <w:noProof/>
          <w:sz w:val="18"/>
          <w:szCs w:val="18"/>
        </w:rPr>
        <w:t xml:space="preserve"> 0</w:t>
      </w:r>
      <w:r>
        <w:rPr>
          <w:rFonts w:ascii="Courier New" w:hAnsi="Courier New" w:cs="Courier New"/>
          <w:noProof/>
          <w:sz w:val="18"/>
          <w:szCs w:val="18"/>
        </w:rPr>
        <w:t xml:space="preserve"> </w:t>
      </w:r>
      <w:r w:rsidRPr="00D16F94">
        <w:rPr>
          <w:rFonts w:ascii="Courier New" w:hAnsi="Courier New" w:cs="Courier New"/>
          <w:noProof/>
          <w:color w:val="0000FF"/>
          <w:sz w:val="18"/>
          <w:szCs w:val="18"/>
        </w:rPr>
        <w:t xml:space="preserve">RAISERROR </w:t>
      </w:r>
      <w:r w:rsidRPr="00D16F94">
        <w:rPr>
          <w:rFonts w:ascii="Courier New" w:hAnsi="Courier New" w:cs="Courier New"/>
          <w:noProof/>
          <w:color w:val="808080"/>
          <w:sz w:val="18"/>
          <w:szCs w:val="18"/>
        </w:rPr>
        <w:t>(</w:t>
      </w:r>
      <w:r w:rsidRPr="00D16F94">
        <w:rPr>
          <w:rFonts w:ascii="Courier New" w:hAnsi="Courier New" w:cs="Courier New"/>
          <w:noProof/>
          <w:color w:val="FF0000"/>
          <w:sz w:val="18"/>
          <w:szCs w:val="18"/>
        </w:rPr>
        <w:t>'Database restore NOT sucessfull'</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16</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0</w:t>
      </w:r>
      <w:r w:rsidRPr="00D16F94">
        <w:rPr>
          <w:rFonts w:ascii="Courier New" w:hAnsi="Courier New" w:cs="Courier New"/>
          <w:noProof/>
          <w:color w:val="808080"/>
          <w:sz w:val="18"/>
          <w:szCs w:val="18"/>
        </w:rPr>
        <w:t>);</w:t>
      </w:r>
    </w:p>
    <w:p w:rsidR="00A245F2" w:rsidRPr="00674032" w:rsidRDefault="00A245F2" w:rsidP="00A245F2">
      <w:pPr>
        <w:rPr>
          <w:rFonts w:ascii="Arial" w:hAnsi="Arial" w:cs="Arial"/>
        </w:rPr>
      </w:pPr>
    </w:p>
    <w:p w:rsidR="0006503E" w:rsidRPr="00674032" w:rsidRDefault="00E01E5C" w:rsidP="0006503E">
      <w:pPr>
        <w:pStyle w:val="Heading1"/>
        <w:rPr>
          <w:rFonts w:ascii="Arial" w:hAnsi="Arial" w:cs="Arial"/>
        </w:rPr>
      </w:pPr>
      <w:bookmarkStart w:id="22" w:name="_Toc232932969"/>
      <w:r>
        <w:rPr>
          <w:rFonts w:ascii="Arial" w:hAnsi="Arial" w:cs="Arial"/>
        </w:rPr>
        <w:t xml:space="preserve">High Performance </w:t>
      </w:r>
      <w:r w:rsidR="0006503E">
        <w:rPr>
          <w:rFonts w:ascii="Arial" w:hAnsi="Arial" w:cs="Arial"/>
        </w:rPr>
        <w:t xml:space="preserve">Backup over </w:t>
      </w:r>
      <w:r w:rsidR="00A75CEB">
        <w:rPr>
          <w:rFonts w:ascii="Arial" w:hAnsi="Arial" w:cs="Arial"/>
        </w:rPr>
        <w:t xml:space="preserve">the </w:t>
      </w:r>
      <w:r w:rsidR="0006503E">
        <w:rPr>
          <w:rFonts w:ascii="Arial" w:hAnsi="Arial" w:cs="Arial"/>
        </w:rPr>
        <w:t>Network</w:t>
      </w:r>
      <w:bookmarkEnd w:id="22"/>
    </w:p>
    <w:p w:rsidR="0006503E" w:rsidRDefault="0006503E" w:rsidP="0006503E">
      <w:pPr>
        <w:rPr>
          <w:rFonts w:ascii="Arial" w:hAnsi="Arial" w:cs="Arial"/>
        </w:rPr>
      </w:pPr>
      <w:r>
        <w:rPr>
          <w:rFonts w:ascii="Arial" w:hAnsi="Arial" w:cs="Arial"/>
        </w:rPr>
        <w:t>Backing up a 2-terabyte database onto a local hard drive and then restoring it meets the time-to-recover requirements of our SQL</w:t>
      </w:r>
      <w:r w:rsidR="00977998">
        <w:rPr>
          <w:rFonts w:ascii="Arial" w:hAnsi="Arial" w:cs="Arial"/>
        </w:rPr>
        <w:t xml:space="preserve"> Server deployments</w:t>
      </w:r>
      <w:r>
        <w:rPr>
          <w:rFonts w:ascii="Arial" w:hAnsi="Arial" w:cs="Arial"/>
        </w:rPr>
        <w:t>, but this simple process does not provide adequate protection against our SLA’s worst-case scenario</w:t>
      </w:r>
      <w:r w:rsidRPr="00674032">
        <w:rPr>
          <w:rFonts w:ascii="Arial" w:hAnsi="Arial" w:cs="Arial"/>
        </w:rPr>
        <w:t>.</w:t>
      </w:r>
      <w:r>
        <w:rPr>
          <w:rFonts w:ascii="Arial" w:hAnsi="Arial" w:cs="Arial"/>
        </w:rPr>
        <w:t xml:space="preserve"> On the other hand, backing up the database over the network to another location provides protection against our worst-case scenario, but with a typical 1-gigabit-per-second </w:t>
      </w:r>
      <w:r w:rsidR="00BA3CE4">
        <w:rPr>
          <w:rFonts w:ascii="Arial" w:hAnsi="Arial" w:cs="Arial"/>
        </w:rPr>
        <w:t xml:space="preserve">(Gbps) </w:t>
      </w:r>
      <w:r>
        <w:rPr>
          <w:rFonts w:ascii="Arial" w:hAnsi="Arial" w:cs="Arial"/>
        </w:rPr>
        <w:t>connection, performance suffers. When we looked at this situation, as a baseline test, we backed up the 2-terabyte database over a 1-</w:t>
      </w:r>
      <w:r w:rsidR="00BA3CE4">
        <w:rPr>
          <w:rFonts w:ascii="Arial" w:hAnsi="Arial" w:cs="Arial"/>
        </w:rPr>
        <w:t>Gbps</w:t>
      </w:r>
      <w:r>
        <w:rPr>
          <w:rFonts w:ascii="Arial" w:hAnsi="Arial" w:cs="Arial"/>
        </w:rPr>
        <w:t xml:space="preserve"> network link to another data center 10 miles away. This took more than 24 hours, which was far from acceptable. We needed to design a solution that would remove the bottleneck, enabling us to complete the backup within that time-to-restore window specified in our SLA</w:t>
      </w:r>
      <w:r w:rsidR="00BA3CE4">
        <w:rPr>
          <w:rFonts w:ascii="Arial" w:hAnsi="Arial" w:cs="Arial"/>
        </w:rPr>
        <w:t>.</w:t>
      </w:r>
    </w:p>
    <w:p w:rsidR="0006503E" w:rsidRDefault="0006503E" w:rsidP="0006503E">
      <w:pPr>
        <w:rPr>
          <w:rFonts w:ascii="Arial" w:hAnsi="Arial" w:cs="Arial"/>
        </w:rPr>
      </w:pPr>
      <w:r>
        <w:rPr>
          <w:rFonts w:ascii="Arial" w:hAnsi="Arial" w:cs="Arial"/>
        </w:rPr>
        <w:t xml:space="preserve">Assembling all the small pieces of the backup puzzle and running endless tests, we were able to reduce the backup of the 2-terabyte database to 36 minutes. The solution, which we termed “multistreamed backups over the network”, used </w:t>
      </w:r>
      <w:r>
        <w:rPr>
          <w:rFonts w:ascii="Arial" w:hAnsi="Arial" w:cs="Arial"/>
          <w:i/>
        </w:rPr>
        <w:t>eight</w:t>
      </w:r>
      <w:r>
        <w:rPr>
          <w:rFonts w:ascii="Arial" w:hAnsi="Arial" w:cs="Arial"/>
        </w:rPr>
        <w:t xml:space="preserve"> 1-</w:t>
      </w:r>
      <w:r w:rsidR="00BA3CE4">
        <w:rPr>
          <w:rFonts w:ascii="Arial" w:hAnsi="Arial" w:cs="Arial"/>
        </w:rPr>
        <w:t>Gbps</w:t>
      </w:r>
      <w:r>
        <w:rPr>
          <w:rFonts w:ascii="Arial" w:hAnsi="Arial" w:cs="Arial"/>
        </w:rPr>
        <w:t xml:space="preserve"> network connections. Jumbo frames were configured for each network card, and each network card was then aggregated to layer 2 backup switches to one 10GE</w:t>
      </w:r>
      <w:r w:rsidR="00977998">
        <w:rPr>
          <w:rFonts w:ascii="Arial" w:hAnsi="Arial" w:cs="Arial"/>
        </w:rPr>
        <w:t xml:space="preserve"> (10Gbit Ethernet)</w:t>
      </w:r>
      <w:r>
        <w:rPr>
          <w:rFonts w:ascii="Arial" w:hAnsi="Arial" w:cs="Arial"/>
        </w:rPr>
        <w:t xml:space="preserve"> line that ran to the second site. Backup</w:t>
      </w:r>
      <w:r w:rsidR="008366A7">
        <w:rPr>
          <w:rFonts w:ascii="Arial" w:hAnsi="Arial" w:cs="Arial"/>
        </w:rPr>
        <w:t xml:space="preserve"> now took 2 hours and 15 minutes. </w:t>
      </w:r>
      <w:r>
        <w:rPr>
          <w:rFonts w:ascii="Arial" w:hAnsi="Arial" w:cs="Arial"/>
        </w:rPr>
        <w:t xml:space="preserve">Enabling SQL Server 2008 </w:t>
      </w:r>
      <w:hyperlink r:id="rId16" w:history="1">
        <w:r w:rsidRPr="0006503E">
          <w:rPr>
            <w:rStyle w:val="Hyperlink"/>
            <w:rFonts w:ascii="Arial" w:hAnsi="Arial" w:cs="Arial"/>
          </w:rPr>
          <w:t>backup compression</w:t>
        </w:r>
      </w:hyperlink>
      <w:r>
        <w:rPr>
          <w:rFonts w:ascii="Arial" w:hAnsi="Arial" w:cs="Arial"/>
        </w:rPr>
        <w:t xml:space="preserve"> finally brought the time down to 36 minutes. </w:t>
      </w:r>
      <w:r w:rsidR="00A628A8">
        <w:rPr>
          <w:rFonts w:ascii="Arial" w:hAnsi="Arial" w:cs="Arial"/>
        </w:rPr>
        <w:t>The database consisted of 32 data files and 1 log file, spanning about 2.5 terabytes across 9 LUNs (data files on an enterprise-class SAN and log files on direct attached storage).</w:t>
      </w:r>
      <w:r w:rsidR="00CA204F">
        <w:rPr>
          <w:rFonts w:ascii="Arial" w:hAnsi="Arial" w:cs="Arial"/>
        </w:rPr>
        <w:t xml:space="preserve"> </w:t>
      </w:r>
      <w:r w:rsidR="00D14458">
        <w:rPr>
          <w:rFonts w:ascii="Arial" w:hAnsi="Arial" w:cs="Arial"/>
        </w:rPr>
        <w:t xml:space="preserve">Table below shows the backup durations of baseline and two faster backup approaches. The details of each implementation are described in the sections later. </w:t>
      </w:r>
    </w:p>
    <w:tbl>
      <w:tblPr>
        <w:tblStyle w:val="TableGrid"/>
        <w:tblW w:w="0" w:type="auto"/>
        <w:tblLook w:val="04A0"/>
      </w:tblPr>
      <w:tblGrid>
        <w:gridCol w:w="3192"/>
        <w:gridCol w:w="3192"/>
        <w:gridCol w:w="3192"/>
      </w:tblGrid>
      <w:tr w:rsidR="00CA204F" w:rsidTr="00AF373A">
        <w:tc>
          <w:tcPr>
            <w:tcW w:w="3192" w:type="dxa"/>
          </w:tcPr>
          <w:p w:rsidR="00CA204F" w:rsidRPr="00CA204F" w:rsidRDefault="00CA204F" w:rsidP="0006503E">
            <w:pPr>
              <w:rPr>
                <w:rFonts w:ascii="Arial" w:hAnsi="Arial" w:cs="Arial"/>
                <w:b/>
              </w:rPr>
            </w:pPr>
            <w:r w:rsidRPr="00CA204F">
              <w:rPr>
                <w:rFonts w:ascii="Arial" w:hAnsi="Arial" w:cs="Arial"/>
                <w:b/>
              </w:rPr>
              <w:t>Approach</w:t>
            </w:r>
          </w:p>
        </w:tc>
        <w:tc>
          <w:tcPr>
            <w:tcW w:w="3192" w:type="dxa"/>
          </w:tcPr>
          <w:p w:rsidR="00CA204F" w:rsidRPr="00CA204F" w:rsidRDefault="00CA204F" w:rsidP="0006503E">
            <w:pPr>
              <w:rPr>
                <w:rFonts w:ascii="Arial" w:hAnsi="Arial" w:cs="Arial"/>
                <w:b/>
              </w:rPr>
            </w:pPr>
            <w:r w:rsidRPr="00CA204F">
              <w:rPr>
                <w:rFonts w:ascii="Arial" w:hAnsi="Arial" w:cs="Arial"/>
                <w:b/>
              </w:rPr>
              <w:t xml:space="preserve">Network </w:t>
            </w:r>
          </w:p>
        </w:tc>
        <w:tc>
          <w:tcPr>
            <w:tcW w:w="3192" w:type="dxa"/>
          </w:tcPr>
          <w:p w:rsidR="00CA204F" w:rsidRPr="00CA204F" w:rsidRDefault="00CA204F" w:rsidP="0006503E">
            <w:pPr>
              <w:rPr>
                <w:rFonts w:ascii="Arial" w:hAnsi="Arial" w:cs="Arial"/>
                <w:b/>
              </w:rPr>
            </w:pPr>
            <w:r w:rsidRPr="00CA204F">
              <w:rPr>
                <w:rFonts w:ascii="Arial" w:hAnsi="Arial" w:cs="Arial"/>
                <w:b/>
              </w:rPr>
              <w:t>Duration</w:t>
            </w:r>
          </w:p>
        </w:tc>
      </w:tr>
      <w:tr w:rsidR="00CA204F" w:rsidTr="00AF373A">
        <w:tc>
          <w:tcPr>
            <w:tcW w:w="3192" w:type="dxa"/>
          </w:tcPr>
          <w:p w:rsidR="00CA204F" w:rsidRDefault="00CA204F" w:rsidP="0006503E">
            <w:pPr>
              <w:rPr>
                <w:rFonts w:ascii="Arial" w:hAnsi="Arial" w:cs="Arial"/>
              </w:rPr>
            </w:pPr>
            <w:r>
              <w:rPr>
                <w:rFonts w:ascii="Arial" w:hAnsi="Arial" w:cs="Arial"/>
              </w:rPr>
              <w:t>Baseline</w:t>
            </w:r>
          </w:p>
        </w:tc>
        <w:tc>
          <w:tcPr>
            <w:tcW w:w="3192" w:type="dxa"/>
          </w:tcPr>
          <w:p w:rsidR="00CA204F" w:rsidRDefault="00CA204F" w:rsidP="0006503E">
            <w:pPr>
              <w:rPr>
                <w:rFonts w:ascii="Arial" w:hAnsi="Arial" w:cs="Arial"/>
              </w:rPr>
            </w:pPr>
            <w:r>
              <w:rPr>
                <w:rFonts w:ascii="Arial" w:hAnsi="Arial" w:cs="Arial"/>
              </w:rPr>
              <w:t>Single 1Gbps NIC, default config</w:t>
            </w:r>
          </w:p>
        </w:tc>
        <w:tc>
          <w:tcPr>
            <w:tcW w:w="3192" w:type="dxa"/>
          </w:tcPr>
          <w:p w:rsidR="00CA204F" w:rsidRDefault="00CA204F" w:rsidP="0006503E">
            <w:pPr>
              <w:rPr>
                <w:rFonts w:ascii="Arial" w:hAnsi="Arial" w:cs="Arial"/>
              </w:rPr>
            </w:pPr>
            <w:r>
              <w:rPr>
                <w:rFonts w:ascii="Arial" w:hAnsi="Arial" w:cs="Arial"/>
              </w:rPr>
              <w:t>&gt;24hours</w:t>
            </w:r>
          </w:p>
        </w:tc>
      </w:tr>
      <w:tr w:rsidR="00CA204F" w:rsidTr="00AF373A">
        <w:tc>
          <w:tcPr>
            <w:tcW w:w="3192" w:type="dxa"/>
          </w:tcPr>
          <w:p w:rsidR="00CA204F" w:rsidRDefault="00CA204F" w:rsidP="0006503E">
            <w:pPr>
              <w:rPr>
                <w:rFonts w:ascii="Arial" w:hAnsi="Arial" w:cs="Arial"/>
              </w:rPr>
            </w:pPr>
            <w:r>
              <w:rPr>
                <w:rFonts w:ascii="Arial" w:hAnsi="Arial" w:cs="Arial"/>
              </w:rPr>
              <w:t>Multistreamed backup over the network</w:t>
            </w:r>
          </w:p>
        </w:tc>
        <w:tc>
          <w:tcPr>
            <w:tcW w:w="3192" w:type="dxa"/>
          </w:tcPr>
          <w:p w:rsidR="00CA204F" w:rsidRDefault="00CA204F" w:rsidP="0006503E">
            <w:pPr>
              <w:rPr>
                <w:rFonts w:ascii="Arial" w:hAnsi="Arial" w:cs="Arial"/>
              </w:rPr>
            </w:pPr>
            <w:r>
              <w:rPr>
                <w:rFonts w:ascii="Arial" w:hAnsi="Arial" w:cs="Arial"/>
              </w:rPr>
              <w:t>8x1Gbps NICs, Jumbo frame</w:t>
            </w:r>
          </w:p>
        </w:tc>
        <w:tc>
          <w:tcPr>
            <w:tcW w:w="3192" w:type="dxa"/>
          </w:tcPr>
          <w:p w:rsidR="00CA204F" w:rsidRDefault="00CA204F" w:rsidP="0006503E">
            <w:pPr>
              <w:rPr>
                <w:rFonts w:ascii="Arial" w:hAnsi="Arial" w:cs="Arial"/>
              </w:rPr>
            </w:pPr>
            <w:r>
              <w:rPr>
                <w:rFonts w:ascii="Arial" w:hAnsi="Arial" w:cs="Arial"/>
              </w:rPr>
              <w:t>2 hours 25minutes</w:t>
            </w:r>
          </w:p>
        </w:tc>
      </w:tr>
      <w:tr w:rsidR="00CA204F" w:rsidTr="00AF373A">
        <w:tc>
          <w:tcPr>
            <w:tcW w:w="3192" w:type="dxa"/>
          </w:tcPr>
          <w:p w:rsidR="00CA204F" w:rsidRDefault="00CA204F" w:rsidP="0006503E">
            <w:pPr>
              <w:rPr>
                <w:rFonts w:ascii="Arial" w:hAnsi="Arial" w:cs="Arial"/>
              </w:rPr>
            </w:pPr>
            <w:r>
              <w:rPr>
                <w:rFonts w:ascii="Arial" w:hAnsi="Arial" w:cs="Arial"/>
              </w:rPr>
              <w:t>Multistreamed backup with Backup Compression</w:t>
            </w:r>
          </w:p>
        </w:tc>
        <w:tc>
          <w:tcPr>
            <w:tcW w:w="3192" w:type="dxa"/>
          </w:tcPr>
          <w:p w:rsidR="00CA204F" w:rsidRDefault="00CA204F" w:rsidP="0006503E">
            <w:pPr>
              <w:rPr>
                <w:rFonts w:ascii="Arial" w:hAnsi="Arial" w:cs="Arial"/>
              </w:rPr>
            </w:pPr>
            <w:r>
              <w:rPr>
                <w:rFonts w:ascii="Arial" w:hAnsi="Arial" w:cs="Arial"/>
              </w:rPr>
              <w:t>8x1Gbps NICs, Jumbo frame</w:t>
            </w:r>
          </w:p>
        </w:tc>
        <w:tc>
          <w:tcPr>
            <w:tcW w:w="3192" w:type="dxa"/>
          </w:tcPr>
          <w:p w:rsidR="00CA204F" w:rsidRDefault="00CA204F" w:rsidP="0006503E">
            <w:pPr>
              <w:rPr>
                <w:rFonts w:ascii="Arial" w:hAnsi="Arial" w:cs="Arial"/>
              </w:rPr>
            </w:pPr>
            <w:r>
              <w:rPr>
                <w:rFonts w:ascii="Arial" w:hAnsi="Arial" w:cs="Arial"/>
              </w:rPr>
              <w:t>36 minutes</w:t>
            </w:r>
          </w:p>
        </w:tc>
      </w:tr>
    </w:tbl>
    <w:p w:rsidR="00255D1D" w:rsidRDefault="00CA204F" w:rsidP="0006503E">
      <w:pPr>
        <w:rPr>
          <w:rFonts w:ascii="Arial" w:hAnsi="Arial" w:cs="Arial"/>
        </w:rPr>
      </w:pPr>
      <w:r w:rsidRPr="00CA204F">
        <w:rPr>
          <w:rFonts w:ascii="Arial" w:hAnsi="Arial" w:cs="Arial"/>
          <w:b/>
        </w:rPr>
        <w:t>Table:</w:t>
      </w:r>
      <w:r>
        <w:rPr>
          <w:rFonts w:ascii="Arial" w:hAnsi="Arial" w:cs="Arial"/>
        </w:rPr>
        <w:t xml:space="preserve"> Duration of </w:t>
      </w:r>
      <w:r w:rsidR="00255D1D">
        <w:rPr>
          <w:rFonts w:ascii="Arial" w:hAnsi="Arial" w:cs="Arial"/>
        </w:rPr>
        <w:t xml:space="preserve">Backup 2TB </w:t>
      </w:r>
      <w:r>
        <w:rPr>
          <w:rFonts w:ascii="Arial" w:hAnsi="Arial" w:cs="Arial"/>
        </w:rPr>
        <w:t>to a server 10 miles away</w:t>
      </w:r>
    </w:p>
    <w:p w:rsidR="00CA204F" w:rsidRPr="0006503E" w:rsidRDefault="00CA204F" w:rsidP="0006503E">
      <w:pPr>
        <w:rPr>
          <w:rFonts w:ascii="Arial" w:hAnsi="Arial" w:cs="Arial"/>
        </w:rPr>
      </w:pPr>
    </w:p>
    <w:p w:rsidR="00782523" w:rsidRDefault="00D14458">
      <w:pPr>
        <w:pStyle w:val="Heading2"/>
      </w:pPr>
      <w:r>
        <w:t>Speed</w:t>
      </w:r>
      <w:r w:rsidR="0065594F">
        <w:t xml:space="preserve"> </w:t>
      </w:r>
      <w:r>
        <w:t xml:space="preserve">up </w:t>
      </w:r>
      <w:r w:rsidR="0065594F">
        <w:t xml:space="preserve">the </w:t>
      </w:r>
      <w:r>
        <w:t xml:space="preserve">Backup </w:t>
      </w:r>
    </w:p>
    <w:p w:rsidR="00A628A8" w:rsidRDefault="00A628A8" w:rsidP="00A628A8">
      <w:pPr>
        <w:rPr>
          <w:rFonts w:ascii="Arial" w:hAnsi="Arial" w:cs="Arial"/>
        </w:rPr>
      </w:pPr>
      <w:r>
        <w:rPr>
          <w:rFonts w:ascii="Arial" w:hAnsi="Arial" w:cs="Arial"/>
        </w:rPr>
        <w:t>There are two ways to speed things up: optimization and parallelization.</w:t>
      </w:r>
    </w:p>
    <w:p w:rsidR="00A628A8" w:rsidRPr="00674032" w:rsidRDefault="00A628A8" w:rsidP="00A628A8">
      <w:pPr>
        <w:rPr>
          <w:rFonts w:ascii="Arial" w:hAnsi="Arial" w:cs="Arial"/>
        </w:rPr>
      </w:pPr>
      <w:r>
        <w:rPr>
          <w:rFonts w:ascii="Arial" w:hAnsi="Arial" w:cs="Arial"/>
        </w:rPr>
        <w:lastRenderedPageBreak/>
        <w:t xml:space="preserve">First, let’s take a look at how backup operates internally. </w:t>
      </w:r>
      <w:r w:rsidR="000E0541" w:rsidRPr="000E0541">
        <w:rPr>
          <w:rFonts w:ascii="Arial" w:hAnsi="Arial" w:cs="Arial"/>
        </w:rPr>
        <w:t>The number of backup threads depends upon the number of logical volumes used for the databases files, and the number of backup devices</w:t>
      </w:r>
      <w:r>
        <w:rPr>
          <w:rFonts w:ascii="Arial" w:hAnsi="Arial" w:cs="Arial"/>
        </w:rPr>
        <w:t xml:space="preserve">. </w:t>
      </w:r>
      <w:r w:rsidR="00C705B8">
        <w:rPr>
          <w:rFonts w:ascii="Arial" w:hAnsi="Arial" w:cs="Arial"/>
        </w:rPr>
        <w:t xml:space="preserve">This is very important information, because this </w:t>
      </w:r>
      <w:r w:rsidR="00977998">
        <w:rPr>
          <w:rFonts w:ascii="Arial" w:hAnsi="Arial" w:cs="Arial"/>
        </w:rPr>
        <w:t xml:space="preserve">fact </w:t>
      </w:r>
      <w:r w:rsidR="00C705B8">
        <w:rPr>
          <w:rFonts w:ascii="Arial" w:hAnsi="Arial" w:cs="Arial"/>
        </w:rPr>
        <w:t>allows us to control the</w:t>
      </w:r>
      <w:r w:rsidR="00400B52">
        <w:rPr>
          <w:rFonts w:ascii="Arial" w:hAnsi="Arial" w:cs="Arial"/>
        </w:rPr>
        <w:t>degree</w:t>
      </w:r>
      <w:r w:rsidR="00C705B8">
        <w:rPr>
          <w:rFonts w:ascii="Arial" w:hAnsi="Arial" w:cs="Arial"/>
        </w:rPr>
        <w:t xml:space="preserve"> parallelism </w:t>
      </w:r>
      <w:r w:rsidR="00977998">
        <w:rPr>
          <w:rFonts w:ascii="Arial" w:hAnsi="Arial" w:cs="Arial"/>
        </w:rPr>
        <w:t xml:space="preserve">of </w:t>
      </w:r>
      <w:r w:rsidR="00C705B8">
        <w:rPr>
          <w:rFonts w:ascii="Arial" w:hAnsi="Arial" w:cs="Arial"/>
        </w:rPr>
        <w:t>backup. Up until now we worked on the disk layout shown in the diagram below. One technique to improve performance is to increase the number of disks and files used, as described in the next section.</w:t>
      </w:r>
    </w:p>
    <w:p w:rsidR="007A2E86" w:rsidRDefault="009E4D60" w:rsidP="005F517D">
      <w:r>
        <w:object w:dxaOrig="9464" w:dyaOrig="4075">
          <v:shape id="_x0000_i1028" type="#_x0000_t75" style="width:303.75pt;height:131.25pt" o:ole="">
            <v:imagedata r:id="rId17" o:title=""/>
          </v:shape>
          <o:OLEObject Type="Embed" ProgID="Visio.Drawing.11" ShapeID="_x0000_i1028" DrawAspect="Content" ObjectID="_1311444366" r:id="rId18"/>
        </w:object>
      </w:r>
    </w:p>
    <w:p w:rsidR="00C705B8" w:rsidRPr="00674032" w:rsidRDefault="00C705B8" w:rsidP="00C705B8">
      <w:pPr>
        <w:rPr>
          <w:rFonts w:ascii="Arial" w:hAnsi="Arial" w:cs="Arial"/>
        </w:rPr>
      </w:pPr>
      <w:r w:rsidRPr="00674032">
        <w:rPr>
          <w:rFonts w:ascii="Arial" w:hAnsi="Arial" w:cs="Arial"/>
          <w:b/>
        </w:rPr>
        <w:t xml:space="preserve">Figure </w:t>
      </w:r>
      <w:r>
        <w:rPr>
          <w:rFonts w:ascii="Arial" w:hAnsi="Arial" w:cs="Arial"/>
          <w:b/>
        </w:rPr>
        <w:t>4</w:t>
      </w:r>
      <w:r w:rsidRPr="00674032">
        <w:rPr>
          <w:rFonts w:ascii="Arial" w:hAnsi="Arial" w:cs="Arial"/>
          <w:b/>
        </w:rPr>
        <w:t>:</w:t>
      </w:r>
      <w:r w:rsidRPr="00674032">
        <w:rPr>
          <w:rFonts w:ascii="Arial" w:hAnsi="Arial" w:cs="Arial"/>
        </w:rPr>
        <w:t xml:space="preserve"> </w:t>
      </w:r>
      <w:r>
        <w:rPr>
          <w:rFonts w:ascii="Arial" w:hAnsi="Arial" w:cs="Arial"/>
        </w:rPr>
        <w:t>Sample file backup file and disk layout</w:t>
      </w:r>
    </w:p>
    <w:p w:rsidR="00782523" w:rsidRDefault="00C705B8">
      <w:pPr>
        <w:pStyle w:val="Heading3"/>
      </w:pPr>
      <w:bookmarkStart w:id="23" w:name="_Toc232932971"/>
      <w:r>
        <w:t>Using Multiple Disks and Files in Parallel</w:t>
      </w:r>
      <w:bookmarkEnd w:id="23"/>
    </w:p>
    <w:p w:rsidR="00C705B8" w:rsidRPr="00674032" w:rsidRDefault="00C705B8" w:rsidP="00C705B8">
      <w:pPr>
        <w:rPr>
          <w:rFonts w:ascii="Arial" w:hAnsi="Arial" w:cs="Arial"/>
        </w:rPr>
      </w:pPr>
      <w:r>
        <w:rPr>
          <w:rFonts w:ascii="Arial" w:hAnsi="Arial" w:cs="Arial"/>
        </w:rPr>
        <w:t>One approach is to increase speed by increasing the number of disks and files used. Let’s see what happens if we add another LUN on each of the servers and spread both the database and the backup over the LUNs</w:t>
      </w:r>
      <w:r w:rsidRPr="00674032">
        <w:rPr>
          <w:rFonts w:ascii="Arial" w:hAnsi="Arial" w:cs="Arial"/>
        </w:rPr>
        <w:t>.</w:t>
      </w:r>
    </w:p>
    <w:p w:rsidR="00C705B8" w:rsidRDefault="0065594F" w:rsidP="005F517D">
      <w:r>
        <w:object w:dxaOrig="9315" w:dyaOrig="4873">
          <v:shape id="_x0000_i1029" type="#_x0000_t75" style="width:348.75pt;height:183pt" o:ole="">
            <v:imagedata r:id="rId19" o:title=""/>
          </v:shape>
          <o:OLEObject Type="Embed" ProgID="Visio.Drawing.11" ShapeID="_x0000_i1029" DrawAspect="Content" ObjectID="_1311444367" r:id="rId20"/>
        </w:object>
      </w:r>
    </w:p>
    <w:p w:rsidR="00C705B8" w:rsidRDefault="00C705B8" w:rsidP="00C705B8">
      <w:pPr>
        <w:rPr>
          <w:rFonts w:ascii="Arial" w:hAnsi="Arial" w:cs="Arial"/>
        </w:rPr>
      </w:pPr>
      <w:r>
        <w:rPr>
          <w:rFonts w:ascii="Arial" w:hAnsi="Arial" w:cs="Arial"/>
          <w:b/>
        </w:rPr>
        <w:t>Figure 5</w:t>
      </w:r>
      <w:r w:rsidRPr="00674032">
        <w:rPr>
          <w:rFonts w:ascii="Arial" w:hAnsi="Arial" w:cs="Arial"/>
          <w:b/>
        </w:rPr>
        <w:t>:</w:t>
      </w:r>
      <w:r w:rsidRPr="00674032">
        <w:rPr>
          <w:rFonts w:ascii="Arial" w:hAnsi="Arial" w:cs="Arial"/>
        </w:rPr>
        <w:t xml:space="preserve"> </w:t>
      </w:r>
      <w:r>
        <w:rPr>
          <w:rFonts w:ascii="Arial" w:hAnsi="Arial" w:cs="Arial"/>
        </w:rPr>
        <w:t>Adding LUNs</w:t>
      </w:r>
    </w:p>
    <w:p w:rsidR="00C705B8" w:rsidRPr="00674032" w:rsidRDefault="00C705B8" w:rsidP="00C705B8">
      <w:pPr>
        <w:rPr>
          <w:rFonts w:ascii="Arial" w:hAnsi="Arial" w:cs="Arial"/>
        </w:rPr>
      </w:pPr>
      <w:r>
        <w:rPr>
          <w:rFonts w:ascii="Arial" w:hAnsi="Arial" w:cs="Arial"/>
        </w:rPr>
        <w:t>This is the command to back up the two files.</w:t>
      </w:r>
    </w:p>
    <w:p w:rsidR="00C705B8" w:rsidRPr="00FF4DB4" w:rsidRDefault="00C705B8" w:rsidP="00C705B8">
      <w:pPr>
        <w:autoSpaceDE w:val="0"/>
        <w:autoSpaceDN w:val="0"/>
        <w:adjustRightInd w:val="0"/>
        <w:spacing w:after="0" w:line="240" w:lineRule="auto"/>
        <w:rPr>
          <w:rFonts w:ascii="Courier New" w:hAnsi="Courier New" w:cs="Courier New"/>
          <w:noProof/>
          <w:sz w:val="18"/>
          <w:szCs w:val="18"/>
        </w:rPr>
      </w:pPr>
      <w:r w:rsidRPr="00FF4DB4">
        <w:rPr>
          <w:rFonts w:ascii="Courier New" w:hAnsi="Courier New" w:cs="Courier New"/>
          <w:noProof/>
          <w:color w:val="0000FF"/>
          <w:sz w:val="18"/>
          <w:szCs w:val="18"/>
        </w:rPr>
        <w:t>BACKUP</w:t>
      </w:r>
      <w:r w:rsidRPr="00FF4DB4">
        <w:rPr>
          <w:rFonts w:ascii="Courier New" w:hAnsi="Courier New" w:cs="Courier New"/>
          <w:noProof/>
          <w:sz w:val="18"/>
          <w:szCs w:val="18"/>
        </w:rPr>
        <w:t xml:space="preserve"> </w:t>
      </w:r>
      <w:r w:rsidRPr="00FF4DB4">
        <w:rPr>
          <w:rFonts w:ascii="Courier New" w:hAnsi="Courier New" w:cs="Courier New"/>
          <w:noProof/>
          <w:color w:val="0000FF"/>
          <w:sz w:val="18"/>
          <w:szCs w:val="18"/>
        </w:rPr>
        <w:t>DATABASE</w:t>
      </w:r>
      <w:r w:rsidRPr="00FF4DB4">
        <w:rPr>
          <w:rFonts w:ascii="Courier New" w:hAnsi="Courier New" w:cs="Courier New"/>
          <w:noProof/>
          <w:sz w:val="18"/>
          <w:szCs w:val="18"/>
        </w:rPr>
        <w:t xml:space="preserve"> MyVLDB </w:t>
      </w:r>
    </w:p>
    <w:p w:rsidR="00C705B8" w:rsidRPr="00FF4DB4" w:rsidRDefault="00C705B8" w:rsidP="00C705B8">
      <w:pPr>
        <w:autoSpaceDE w:val="0"/>
        <w:autoSpaceDN w:val="0"/>
        <w:adjustRightInd w:val="0"/>
        <w:spacing w:after="0" w:line="240" w:lineRule="auto"/>
        <w:rPr>
          <w:rFonts w:ascii="Courier New" w:hAnsi="Courier New" w:cs="Courier New"/>
          <w:noProof/>
          <w:color w:val="FF0000"/>
          <w:sz w:val="18"/>
          <w:szCs w:val="18"/>
        </w:rPr>
      </w:pPr>
      <w:r w:rsidRPr="00FF4DB4">
        <w:rPr>
          <w:rFonts w:ascii="Courier New" w:hAnsi="Courier New" w:cs="Courier New"/>
          <w:noProof/>
          <w:sz w:val="18"/>
          <w:szCs w:val="18"/>
        </w:rPr>
        <w:tab/>
      </w:r>
      <w:r w:rsidRPr="00FF4DB4">
        <w:rPr>
          <w:rFonts w:ascii="Courier New" w:hAnsi="Courier New" w:cs="Courier New"/>
          <w:noProof/>
          <w:color w:val="0000FF"/>
          <w:sz w:val="18"/>
          <w:szCs w:val="18"/>
        </w:rPr>
        <w:t>TO</w:t>
      </w:r>
      <w:r w:rsidRPr="00FF4DB4">
        <w:rPr>
          <w:rFonts w:ascii="Courier New" w:hAnsi="Courier New" w:cs="Courier New"/>
          <w:noProof/>
          <w:sz w:val="18"/>
          <w:szCs w:val="18"/>
        </w:rPr>
        <w:t xml:space="preserve"> </w:t>
      </w:r>
      <w:r w:rsidRPr="00FF4DB4">
        <w:rPr>
          <w:rFonts w:ascii="Courier New" w:hAnsi="Courier New" w:cs="Courier New"/>
          <w:noProof/>
          <w:color w:val="0000FF"/>
          <w:sz w:val="18"/>
          <w:szCs w:val="18"/>
        </w:rPr>
        <w:t>DISK</w:t>
      </w:r>
      <w:r w:rsidRPr="00FF4DB4">
        <w:rPr>
          <w:rFonts w:ascii="Courier New" w:hAnsi="Courier New" w:cs="Courier New"/>
          <w:noProof/>
          <w:sz w:val="18"/>
          <w:szCs w:val="18"/>
        </w:rPr>
        <w:t xml:space="preserve"> </w:t>
      </w:r>
      <w:r w:rsidRPr="00FF4DB4">
        <w:rPr>
          <w:rFonts w:ascii="Courier New" w:hAnsi="Courier New" w:cs="Courier New"/>
          <w:noProof/>
          <w:color w:val="808080"/>
          <w:sz w:val="18"/>
          <w:szCs w:val="18"/>
        </w:rPr>
        <w:t>=</w:t>
      </w:r>
      <w:r w:rsidRPr="00FF4DB4">
        <w:rPr>
          <w:rFonts w:ascii="Courier New" w:hAnsi="Courier New" w:cs="Courier New"/>
          <w:noProof/>
          <w:sz w:val="18"/>
          <w:szCs w:val="18"/>
        </w:rPr>
        <w:t xml:space="preserve"> </w:t>
      </w:r>
      <w:r w:rsidRPr="00FF4DB4">
        <w:rPr>
          <w:rFonts w:ascii="Courier New" w:hAnsi="Courier New" w:cs="Courier New"/>
          <w:noProof/>
          <w:color w:val="FF0000"/>
          <w:sz w:val="18"/>
          <w:szCs w:val="18"/>
        </w:rPr>
        <w:t>'\\BAK01\backup\MyVLDB00000001_1.bak'</w:t>
      </w:r>
      <w:r w:rsidRPr="00FF4DB4">
        <w:rPr>
          <w:rFonts w:ascii="Courier New" w:hAnsi="Courier New" w:cs="Courier New"/>
          <w:noProof/>
          <w:sz w:val="18"/>
          <w:szCs w:val="18"/>
        </w:rPr>
        <w:t>,</w:t>
      </w:r>
    </w:p>
    <w:p w:rsidR="00C705B8" w:rsidRPr="00FF4DB4" w:rsidRDefault="00C705B8" w:rsidP="00C705B8">
      <w:pPr>
        <w:autoSpaceDE w:val="0"/>
        <w:autoSpaceDN w:val="0"/>
        <w:adjustRightInd w:val="0"/>
        <w:spacing w:after="0" w:line="240" w:lineRule="auto"/>
        <w:ind w:left="720"/>
        <w:rPr>
          <w:rFonts w:ascii="Courier New" w:hAnsi="Courier New" w:cs="Courier New"/>
          <w:noProof/>
          <w:color w:val="FF0000"/>
          <w:sz w:val="18"/>
          <w:szCs w:val="18"/>
        </w:rPr>
      </w:pPr>
      <w:r w:rsidRPr="00FF4DB4">
        <w:rPr>
          <w:rFonts w:ascii="Courier New" w:hAnsi="Courier New" w:cs="Courier New"/>
          <w:noProof/>
          <w:color w:val="0000FF"/>
          <w:sz w:val="18"/>
          <w:szCs w:val="18"/>
        </w:rPr>
        <w:t xml:space="preserve">   DISK</w:t>
      </w:r>
      <w:r w:rsidRPr="00FF4DB4">
        <w:rPr>
          <w:rFonts w:ascii="Courier New" w:hAnsi="Courier New" w:cs="Courier New"/>
          <w:noProof/>
          <w:sz w:val="18"/>
          <w:szCs w:val="18"/>
        </w:rPr>
        <w:t xml:space="preserve"> </w:t>
      </w:r>
      <w:r w:rsidRPr="00FF4DB4">
        <w:rPr>
          <w:rFonts w:ascii="Courier New" w:hAnsi="Courier New" w:cs="Courier New"/>
          <w:noProof/>
          <w:color w:val="808080"/>
          <w:sz w:val="18"/>
          <w:szCs w:val="18"/>
        </w:rPr>
        <w:t>=</w:t>
      </w:r>
      <w:r w:rsidRPr="00FF4DB4">
        <w:rPr>
          <w:rFonts w:ascii="Courier New" w:hAnsi="Courier New" w:cs="Courier New"/>
          <w:noProof/>
          <w:sz w:val="18"/>
          <w:szCs w:val="18"/>
        </w:rPr>
        <w:t xml:space="preserve"> </w:t>
      </w:r>
      <w:r w:rsidRPr="00FF4DB4">
        <w:rPr>
          <w:rFonts w:ascii="Courier New" w:hAnsi="Courier New" w:cs="Courier New"/>
          <w:noProof/>
          <w:color w:val="FF0000"/>
          <w:sz w:val="18"/>
          <w:szCs w:val="18"/>
        </w:rPr>
        <w:t>'\\BAK01\backup\MyVLDB00000001_2.bak'</w:t>
      </w:r>
    </w:p>
    <w:p w:rsidR="00C705B8" w:rsidRPr="00FF4DB4" w:rsidRDefault="00C705B8" w:rsidP="00C705B8">
      <w:pPr>
        <w:autoSpaceDE w:val="0"/>
        <w:autoSpaceDN w:val="0"/>
        <w:adjustRightInd w:val="0"/>
        <w:spacing w:after="0" w:line="240" w:lineRule="auto"/>
        <w:rPr>
          <w:rFonts w:ascii="Courier New" w:hAnsi="Courier New" w:cs="Courier New"/>
          <w:noProof/>
          <w:color w:val="0000FF"/>
          <w:sz w:val="18"/>
          <w:szCs w:val="18"/>
        </w:rPr>
      </w:pPr>
      <w:r w:rsidRPr="00FF4DB4">
        <w:rPr>
          <w:rFonts w:ascii="Courier New" w:hAnsi="Courier New" w:cs="Courier New"/>
          <w:noProof/>
          <w:sz w:val="18"/>
          <w:szCs w:val="18"/>
        </w:rPr>
        <w:tab/>
      </w:r>
      <w:r w:rsidRPr="00FF4DB4">
        <w:rPr>
          <w:rFonts w:ascii="Courier New" w:hAnsi="Courier New" w:cs="Courier New"/>
          <w:noProof/>
          <w:color w:val="0000FF"/>
          <w:sz w:val="18"/>
          <w:szCs w:val="18"/>
        </w:rPr>
        <w:t>WITH</w:t>
      </w:r>
      <w:r w:rsidRPr="00FF4DB4">
        <w:rPr>
          <w:rFonts w:ascii="Courier New" w:hAnsi="Courier New" w:cs="Courier New"/>
          <w:noProof/>
          <w:sz w:val="18"/>
          <w:szCs w:val="18"/>
        </w:rPr>
        <w:t xml:space="preserve"> </w:t>
      </w:r>
      <w:r w:rsidRPr="00FF4DB4">
        <w:rPr>
          <w:rFonts w:ascii="Courier New" w:hAnsi="Courier New" w:cs="Courier New"/>
          <w:noProof/>
          <w:color w:val="FF00FF"/>
          <w:sz w:val="18"/>
          <w:szCs w:val="18"/>
        </w:rPr>
        <w:t>CHECKSUM</w:t>
      </w:r>
      <w:r w:rsidRPr="00FF4DB4">
        <w:rPr>
          <w:rFonts w:ascii="Courier New" w:hAnsi="Courier New" w:cs="Courier New"/>
          <w:noProof/>
          <w:color w:val="808080"/>
          <w:sz w:val="18"/>
          <w:szCs w:val="18"/>
        </w:rPr>
        <w:t>,</w:t>
      </w:r>
      <w:r w:rsidRPr="00FF4DB4">
        <w:rPr>
          <w:rFonts w:ascii="Courier New" w:hAnsi="Courier New" w:cs="Courier New"/>
          <w:noProof/>
          <w:sz w:val="18"/>
          <w:szCs w:val="18"/>
        </w:rPr>
        <w:t xml:space="preserve"> </w:t>
      </w:r>
      <w:r w:rsidRPr="00FF4DB4">
        <w:rPr>
          <w:rFonts w:ascii="Courier New" w:hAnsi="Courier New" w:cs="Courier New"/>
          <w:noProof/>
          <w:color w:val="0000FF"/>
          <w:sz w:val="18"/>
          <w:szCs w:val="18"/>
        </w:rPr>
        <w:t>INIT</w:t>
      </w:r>
      <w:r w:rsidRPr="00FF4DB4">
        <w:rPr>
          <w:rFonts w:ascii="Courier New" w:hAnsi="Courier New" w:cs="Courier New"/>
          <w:noProof/>
          <w:color w:val="808080"/>
          <w:sz w:val="18"/>
          <w:szCs w:val="18"/>
        </w:rPr>
        <w:t>;</w:t>
      </w:r>
    </w:p>
    <w:p w:rsidR="00C705B8" w:rsidRDefault="00C705B8" w:rsidP="005F517D">
      <w:pPr>
        <w:rPr>
          <w:rFonts w:ascii="Arial" w:hAnsi="Arial" w:cs="Arial"/>
        </w:rPr>
      </w:pPr>
    </w:p>
    <w:p w:rsidR="00C705B8" w:rsidRPr="007A2E86" w:rsidRDefault="00C705B8" w:rsidP="005F517D">
      <w:pPr>
        <w:rPr>
          <w:rFonts w:ascii="Arial" w:hAnsi="Arial" w:cs="Arial"/>
        </w:rPr>
      </w:pPr>
      <w:r>
        <w:rPr>
          <w:rFonts w:ascii="Arial" w:hAnsi="Arial" w:cs="Arial"/>
        </w:rPr>
        <w:lastRenderedPageBreak/>
        <w:t>This command results in some performance gain, but not the fourfold increase you would expect (double from read plus double from write). To fully realize this gain, you need to add network bandwidth.</w:t>
      </w:r>
    </w:p>
    <w:p w:rsidR="00782523" w:rsidRDefault="00C705B8">
      <w:pPr>
        <w:pStyle w:val="Heading3"/>
      </w:pPr>
      <w:bookmarkStart w:id="24" w:name="_Toc232932972"/>
      <w:r>
        <w:t>Using Multiple NICs</w:t>
      </w:r>
      <w:bookmarkEnd w:id="24"/>
    </w:p>
    <w:p w:rsidR="00C705B8" w:rsidRDefault="00C705B8" w:rsidP="00C705B8">
      <w:pPr>
        <w:rPr>
          <w:rFonts w:ascii="Arial" w:hAnsi="Arial" w:cs="Arial"/>
        </w:rPr>
      </w:pPr>
      <w:r>
        <w:rPr>
          <w:rFonts w:ascii="Arial" w:hAnsi="Arial" w:cs="Arial"/>
        </w:rPr>
        <w:t xml:space="preserve">For backups over the network, the most likely bottleneck is the network. Increasing the bandwidth of the network above 1 </w:t>
      </w:r>
      <w:r w:rsidR="00BA3CE4">
        <w:rPr>
          <w:rFonts w:ascii="Arial" w:hAnsi="Arial" w:cs="Arial"/>
        </w:rPr>
        <w:t>Gbps</w:t>
      </w:r>
      <w:r>
        <w:rPr>
          <w:rFonts w:ascii="Arial" w:hAnsi="Arial" w:cs="Arial"/>
        </w:rPr>
        <w:t xml:space="preserve"> is not cheap, but adding more 1-gigabit-per-second network cards to your server using network interface cards (NICs) is </w:t>
      </w:r>
      <w:r w:rsidR="00BA3CE4">
        <w:rPr>
          <w:rFonts w:ascii="Arial" w:hAnsi="Arial" w:cs="Arial"/>
        </w:rPr>
        <w:t>a relatively inexpensive option</w:t>
      </w:r>
      <w:r w:rsidRPr="00674032">
        <w:rPr>
          <w:rFonts w:ascii="Arial" w:hAnsi="Arial" w:cs="Arial"/>
        </w:rPr>
        <w:t>.</w:t>
      </w:r>
    </w:p>
    <w:p w:rsidR="00EB1413" w:rsidRDefault="00EB1413" w:rsidP="00C705B8">
      <w:pPr>
        <w:rPr>
          <w:rFonts w:ascii="Arial" w:hAnsi="Arial" w:cs="Arial"/>
        </w:rPr>
      </w:pPr>
      <w:r>
        <w:rPr>
          <w:rFonts w:ascii="Arial" w:hAnsi="Arial" w:cs="Arial"/>
        </w:rPr>
        <w:t>If you add two NICs for the backup on both the database and the backup file server, your configuration now looks like figure 6.</w:t>
      </w:r>
    </w:p>
    <w:p w:rsidR="00EB1413" w:rsidRDefault="00EB1413" w:rsidP="00C705B8">
      <w:r>
        <w:object w:dxaOrig="7646" w:dyaOrig="3365">
          <v:shape id="_x0000_i1030" type="#_x0000_t75" style="width:287.25pt;height:126pt" o:ole="">
            <v:imagedata r:id="rId21" o:title=""/>
          </v:shape>
          <o:OLEObject Type="Embed" ProgID="Visio.Drawing.11" ShapeID="_x0000_i1030" DrawAspect="Content" ObjectID="_1311444368" r:id="rId22"/>
        </w:object>
      </w:r>
    </w:p>
    <w:p w:rsidR="00EB1413" w:rsidRDefault="00EB1413" w:rsidP="00EB1413">
      <w:pPr>
        <w:rPr>
          <w:rFonts w:ascii="Arial" w:hAnsi="Arial" w:cs="Arial"/>
        </w:rPr>
      </w:pPr>
      <w:r w:rsidRPr="00674032">
        <w:rPr>
          <w:rFonts w:ascii="Arial" w:hAnsi="Arial" w:cs="Arial"/>
          <w:b/>
        </w:rPr>
        <w:t xml:space="preserve">Figure </w:t>
      </w:r>
      <w:r>
        <w:rPr>
          <w:rFonts w:ascii="Arial" w:hAnsi="Arial" w:cs="Arial"/>
          <w:b/>
        </w:rPr>
        <w:t>6</w:t>
      </w:r>
      <w:r w:rsidRPr="00674032">
        <w:rPr>
          <w:rFonts w:ascii="Arial" w:hAnsi="Arial" w:cs="Arial"/>
          <w:b/>
        </w:rPr>
        <w:t>:</w:t>
      </w:r>
      <w:r w:rsidRPr="00674032">
        <w:rPr>
          <w:rFonts w:ascii="Arial" w:hAnsi="Arial" w:cs="Arial"/>
        </w:rPr>
        <w:t xml:space="preserve"> </w:t>
      </w:r>
      <w:r>
        <w:rPr>
          <w:rFonts w:ascii="Arial" w:hAnsi="Arial" w:cs="Arial"/>
        </w:rPr>
        <w:t>Adding NICs</w:t>
      </w:r>
    </w:p>
    <w:p w:rsidR="00EB1413" w:rsidRPr="00674032" w:rsidRDefault="00EB1413" w:rsidP="00EB1413">
      <w:pPr>
        <w:rPr>
          <w:rFonts w:ascii="Arial" w:hAnsi="Arial" w:cs="Arial"/>
        </w:rPr>
      </w:pPr>
      <w:r>
        <w:rPr>
          <w:rFonts w:ascii="Arial" w:hAnsi="Arial" w:cs="Arial"/>
        </w:rPr>
        <w:t>Some hardware vendors offer teaming software to bundle multiple physical network cards into one logical network card.</w:t>
      </w:r>
      <w:ins w:id="25" w:author="Beth" w:date="2009-06-06T13:13:00Z">
        <w:r w:rsidR="005E7CD3">
          <w:rPr>
            <w:rFonts w:ascii="Arial" w:hAnsi="Arial" w:cs="Arial"/>
          </w:rPr>
          <w:t xml:space="preserve"> </w:t>
        </w:r>
      </w:ins>
      <w:r w:rsidR="005E7CD3">
        <w:rPr>
          <w:rFonts w:ascii="Arial" w:hAnsi="Arial" w:cs="Arial"/>
        </w:rPr>
        <w:t>This works well for servers where hundreds of clients access the server over the network, because the load-balancing algorithms used all depend on different clients to work. In our case, we want to increase the speed between two individual servers. And this is done by placing the network in different logical subnets. The following table lists the subnets for each network card and server.</w:t>
      </w:r>
    </w:p>
    <w:tbl>
      <w:tblPr>
        <w:tblStyle w:val="MtpsTableHeadered"/>
        <w:tblW w:w="0" w:type="auto"/>
        <w:tblLook w:val="04A0"/>
      </w:tblPr>
      <w:tblGrid>
        <w:gridCol w:w="3192"/>
        <w:gridCol w:w="3192"/>
        <w:gridCol w:w="3192"/>
      </w:tblGrid>
      <w:tr w:rsidR="005E7CD3" w:rsidRPr="00674032" w:rsidTr="00F00903">
        <w:trPr>
          <w:cnfStyle w:val="100000000000"/>
        </w:trPr>
        <w:tc>
          <w:tcPr>
            <w:tcW w:w="3192" w:type="dxa"/>
          </w:tcPr>
          <w:p w:rsidR="005E7CD3" w:rsidRPr="00674032" w:rsidRDefault="005E7CD3" w:rsidP="00F00903">
            <w:pPr>
              <w:rPr>
                <w:rFonts w:ascii="Arial" w:hAnsi="Arial" w:cs="Arial"/>
              </w:rPr>
            </w:pPr>
            <w:r>
              <w:rPr>
                <w:rFonts w:ascii="Arial" w:hAnsi="Arial" w:cs="Arial"/>
              </w:rPr>
              <w:t>NIC</w:t>
            </w:r>
          </w:p>
        </w:tc>
        <w:tc>
          <w:tcPr>
            <w:tcW w:w="3192" w:type="dxa"/>
          </w:tcPr>
          <w:p w:rsidR="005E7CD3" w:rsidRPr="00674032" w:rsidRDefault="005E7CD3" w:rsidP="00F00903">
            <w:pPr>
              <w:rPr>
                <w:rFonts w:ascii="Arial" w:hAnsi="Arial" w:cs="Arial"/>
              </w:rPr>
            </w:pPr>
            <w:r>
              <w:rPr>
                <w:rFonts w:ascii="Arial" w:hAnsi="Arial" w:cs="Arial"/>
              </w:rPr>
              <w:t>Server SQL01</w:t>
            </w:r>
          </w:p>
        </w:tc>
        <w:tc>
          <w:tcPr>
            <w:tcW w:w="3192" w:type="dxa"/>
          </w:tcPr>
          <w:p w:rsidR="005E7CD3" w:rsidRPr="00674032" w:rsidRDefault="005E7CD3" w:rsidP="00F00903">
            <w:pPr>
              <w:rPr>
                <w:rFonts w:ascii="Arial" w:hAnsi="Arial" w:cs="Arial"/>
              </w:rPr>
            </w:pPr>
            <w:r>
              <w:rPr>
                <w:rFonts w:ascii="Arial" w:hAnsi="Arial" w:cs="Arial"/>
              </w:rPr>
              <w:t>Server BAK01</w:t>
            </w:r>
          </w:p>
        </w:tc>
      </w:tr>
      <w:tr w:rsidR="005E7CD3" w:rsidRPr="00674032" w:rsidTr="00F00903">
        <w:tc>
          <w:tcPr>
            <w:tcW w:w="3192" w:type="dxa"/>
          </w:tcPr>
          <w:p w:rsidR="005E7CD3" w:rsidRPr="00674032" w:rsidRDefault="005E7CD3" w:rsidP="00F00903">
            <w:pPr>
              <w:rPr>
                <w:rFonts w:ascii="Arial" w:hAnsi="Arial" w:cs="Arial"/>
              </w:rPr>
            </w:pPr>
            <w:r>
              <w:rPr>
                <w:rFonts w:ascii="Arial" w:hAnsi="Arial" w:cs="Arial"/>
              </w:rPr>
              <w:t>Access</w:t>
            </w:r>
          </w:p>
        </w:tc>
        <w:tc>
          <w:tcPr>
            <w:tcW w:w="3192" w:type="dxa"/>
          </w:tcPr>
          <w:p w:rsidR="005E7CD3" w:rsidRPr="005E7CD3" w:rsidRDefault="005E7CD3" w:rsidP="00F00903">
            <w:pPr>
              <w:rPr>
                <w:rFonts w:ascii="Arial" w:hAnsi="Arial" w:cs="Arial"/>
              </w:rPr>
            </w:pPr>
            <w:r w:rsidRPr="005E7CD3">
              <w:rPr>
                <w:rFonts w:ascii="Arial" w:eastAsia="Times New Roman" w:hAnsi="Arial" w:cs="Arial"/>
              </w:rPr>
              <w:t>192.168.</w:t>
            </w:r>
            <w:r w:rsidRPr="005E7CD3">
              <w:rPr>
                <w:rFonts w:ascii="Arial" w:eastAsia="Times New Roman" w:hAnsi="Arial" w:cs="Arial"/>
                <w:b/>
              </w:rPr>
              <w:t>1</w:t>
            </w:r>
            <w:r w:rsidRPr="005E7CD3">
              <w:rPr>
                <w:rFonts w:ascii="Arial" w:eastAsia="Times New Roman" w:hAnsi="Arial" w:cs="Arial"/>
              </w:rPr>
              <w:t>.1 MASK 255.255.255.0</w:t>
            </w:r>
          </w:p>
        </w:tc>
        <w:tc>
          <w:tcPr>
            <w:tcW w:w="3192" w:type="dxa"/>
          </w:tcPr>
          <w:p w:rsidR="005E7CD3" w:rsidRPr="005E7CD3" w:rsidRDefault="005E7CD3" w:rsidP="00F00903">
            <w:pPr>
              <w:rPr>
                <w:rFonts w:ascii="Arial" w:hAnsi="Arial" w:cs="Arial"/>
              </w:rPr>
            </w:pPr>
            <w:r w:rsidRPr="005E7CD3">
              <w:rPr>
                <w:rFonts w:ascii="Arial" w:eastAsia="Times New Roman" w:hAnsi="Arial" w:cs="Arial"/>
              </w:rPr>
              <w:t>192.168.</w:t>
            </w:r>
            <w:r w:rsidRPr="005E7CD3">
              <w:rPr>
                <w:rFonts w:ascii="Arial" w:eastAsia="Times New Roman" w:hAnsi="Arial" w:cs="Arial"/>
                <w:b/>
              </w:rPr>
              <w:t>1</w:t>
            </w:r>
            <w:r w:rsidRPr="005E7CD3">
              <w:rPr>
                <w:rFonts w:ascii="Arial" w:eastAsia="Times New Roman" w:hAnsi="Arial" w:cs="Arial"/>
              </w:rPr>
              <w:t>.2 MASK 255.255.255.0</w:t>
            </w:r>
          </w:p>
        </w:tc>
      </w:tr>
      <w:tr w:rsidR="005E7CD3" w:rsidRPr="00674032" w:rsidTr="00F00903">
        <w:tc>
          <w:tcPr>
            <w:tcW w:w="3192" w:type="dxa"/>
          </w:tcPr>
          <w:p w:rsidR="005E7CD3" w:rsidRPr="00674032" w:rsidRDefault="005E7CD3" w:rsidP="00F00903">
            <w:pPr>
              <w:rPr>
                <w:rFonts w:ascii="Arial" w:hAnsi="Arial" w:cs="Arial"/>
              </w:rPr>
            </w:pPr>
            <w:r>
              <w:rPr>
                <w:rFonts w:ascii="Arial" w:hAnsi="Arial" w:cs="Arial"/>
              </w:rPr>
              <w:t>Backup 01</w:t>
            </w:r>
          </w:p>
        </w:tc>
        <w:tc>
          <w:tcPr>
            <w:tcW w:w="3192" w:type="dxa"/>
          </w:tcPr>
          <w:p w:rsidR="005E7CD3" w:rsidRPr="005E7CD3" w:rsidRDefault="005E7CD3" w:rsidP="00F00903">
            <w:pPr>
              <w:rPr>
                <w:rFonts w:ascii="Arial" w:hAnsi="Arial" w:cs="Arial"/>
              </w:rPr>
            </w:pPr>
            <w:r w:rsidRPr="005E7CD3">
              <w:rPr>
                <w:rFonts w:ascii="Arial" w:eastAsia="Times New Roman" w:hAnsi="Arial" w:cs="Arial"/>
              </w:rPr>
              <w:t>192.168.</w:t>
            </w:r>
            <w:r w:rsidRPr="005E7CD3">
              <w:rPr>
                <w:rFonts w:ascii="Arial" w:eastAsia="Times New Roman" w:hAnsi="Arial" w:cs="Arial"/>
                <w:b/>
              </w:rPr>
              <w:t>2</w:t>
            </w:r>
            <w:r w:rsidRPr="005E7CD3">
              <w:rPr>
                <w:rFonts w:ascii="Arial" w:eastAsia="Times New Roman" w:hAnsi="Arial" w:cs="Arial"/>
              </w:rPr>
              <w:t>.1 MASK 255.255.255.0</w:t>
            </w:r>
          </w:p>
        </w:tc>
        <w:tc>
          <w:tcPr>
            <w:tcW w:w="3192" w:type="dxa"/>
          </w:tcPr>
          <w:p w:rsidR="005E7CD3" w:rsidRPr="005E7CD3" w:rsidRDefault="005E7CD3" w:rsidP="00F00903">
            <w:pPr>
              <w:rPr>
                <w:rFonts w:ascii="Arial" w:hAnsi="Arial" w:cs="Arial"/>
              </w:rPr>
            </w:pPr>
            <w:r w:rsidRPr="005E7CD3">
              <w:rPr>
                <w:rFonts w:ascii="Arial" w:eastAsia="Times New Roman" w:hAnsi="Arial" w:cs="Arial"/>
              </w:rPr>
              <w:t>192.168.</w:t>
            </w:r>
            <w:r w:rsidRPr="005E7CD3">
              <w:rPr>
                <w:rFonts w:ascii="Arial" w:eastAsia="Times New Roman" w:hAnsi="Arial" w:cs="Arial"/>
                <w:b/>
              </w:rPr>
              <w:t>2</w:t>
            </w:r>
            <w:r w:rsidRPr="005E7CD3">
              <w:rPr>
                <w:rFonts w:ascii="Arial" w:eastAsia="Times New Roman" w:hAnsi="Arial" w:cs="Arial"/>
              </w:rPr>
              <w:t>.2 MASK 255.255.255.0</w:t>
            </w:r>
          </w:p>
        </w:tc>
      </w:tr>
      <w:tr w:rsidR="005E7CD3" w:rsidRPr="00674032" w:rsidTr="00F00903">
        <w:tc>
          <w:tcPr>
            <w:tcW w:w="3192" w:type="dxa"/>
          </w:tcPr>
          <w:p w:rsidR="005E7CD3" w:rsidRPr="00674032" w:rsidRDefault="005E7CD3" w:rsidP="00F00903">
            <w:pPr>
              <w:rPr>
                <w:rFonts w:ascii="Arial" w:hAnsi="Arial" w:cs="Arial"/>
              </w:rPr>
            </w:pPr>
            <w:r>
              <w:rPr>
                <w:rFonts w:ascii="Arial" w:hAnsi="Arial" w:cs="Arial"/>
              </w:rPr>
              <w:t>Backup 02</w:t>
            </w:r>
          </w:p>
        </w:tc>
        <w:tc>
          <w:tcPr>
            <w:tcW w:w="3192" w:type="dxa"/>
          </w:tcPr>
          <w:p w:rsidR="005E7CD3" w:rsidRPr="005E7CD3" w:rsidRDefault="005E7CD3" w:rsidP="00F00903">
            <w:pPr>
              <w:rPr>
                <w:rFonts w:ascii="Arial" w:hAnsi="Arial" w:cs="Arial"/>
              </w:rPr>
            </w:pPr>
            <w:r w:rsidRPr="005E7CD3">
              <w:rPr>
                <w:rFonts w:ascii="Arial" w:eastAsia="Times New Roman" w:hAnsi="Arial" w:cs="Arial"/>
              </w:rPr>
              <w:t>192.168.</w:t>
            </w:r>
            <w:r w:rsidRPr="005E7CD3">
              <w:rPr>
                <w:rFonts w:ascii="Arial" w:eastAsia="Times New Roman" w:hAnsi="Arial" w:cs="Arial"/>
                <w:b/>
              </w:rPr>
              <w:t>3</w:t>
            </w:r>
            <w:r w:rsidRPr="005E7CD3">
              <w:rPr>
                <w:rFonts w:ascii="Arial" w:eastAsia="Times New Roman" w:hAnsi="Arial" w:cs="Arial"/>
              </w:rPr>
              <w:t>.1 MASK 255.255.255.0</w:t>
            </w:r>
          </w:p>
        </w:tc>
        <w:tc>
          <w:tcPr>
            <w:tcW w:w="3192" w:type="dxa"/>
          </w:tcPr>
          <w:p w:rsidR="005E7CD3" w:rsidRPr="005E7CD3" w:rsidRDefault="005E7CD3" w:rsidP="00F00903">
            <w:pPr>
              <w:rPr>
                <w:rFonts w:ascii="Arial" w:hAnsi="Arial" w:cs="Arial"/>
              </w:rPr>
            </w:pPr>
            <w:r w:rsidRPr="005E7CD3">
              <w:rPr>
                <w:rFonts w:ascii="Arial" w:eastAsia="Times New Roman" w:hAnsi="Arial" w:cs="Arial"/>
              </w:rPr>
              <w:t>192.168.</w:t>
            </w:r>
            <w:r w:rsidRPr="005E7CD3">
              <w:rPr>
                <w:rFonts w:ascii="Arial" w:eastAsia="Times New Roman" w:hAnsi="Arial" w:cs="Arial"/>
                <w:b/>
              </w:rPr>
              <w:t>3</w:t>
            </w:r>
            <w:r w:rsidRPr="005E7CD3">
              <w:rPr>
                <w:rFonts w:ascii="Arial" w:eastAsia="Times New Roman" w:hAnsi="Arial" w:cs="Arial"/>
              </w:rPr>
              <w:t>.2 MASK 255.255.255.0</w:t>
            </w:r>
          </w:p>
        </w:tc>
      </w:tr>
    </w:tbl>
    <w:p w:rsidR="005E7CD3" w:rsidRPr="00674032" w:rsidRDefault="005E7CD3" w:rsidP="005E7CD3">
      <w:pPr>
        <w:rPr>
          <w:rFonts w:ascii="Arial" w:hAnsi="Arial" w:cs="Arial"/>
        </w:rPr>
      </w:pPr>
      <w:r w:rsidRPr="00674032">
        <w:rPr>
          <w:rFonts w:ascii="Arial" w:hAnsi="Arial" w:cs="Arial"/>
          <w:b/>
        </w:rPr>
        <w:t>Table 1:</w:t>
      </w:r>
      <w:r w:rsidRPr="00674032">
        <w:rPr>
          <w:rFonts w:ascii="Arial" w:hAnsi="Arial" w:cs="Arial"/>
        </w:rPr>
        <w:t xml:space="preserve"> </w:t>
      </w:r>
      <w:r>
        <w:rPr>
          <w:rFonts w:ascii="Arial" w:hAnsi="Arial" w:cs="Arial"/>
        </w:rPr>
        <w:t>Subnets</w:t>
      </w:r>
    </w:p>
    <w:p w:rsidR="00EB1413" w:rsidRDefault="00EA59C0" w:rsidP="00C705B8">
      <w:pPr>
        <w:rPr>
          <w:rFonts w:ascii="Arial" w:hAnsi="Arial" w:cs="Arial"/>
        </w:rPr>
      </w:pPr>
      <w:r>
        <w:rPr>
          <w:rFonts w:ascii="Arial" w:hAnsi="Arial" w:cs="Arial"/>
        </w:rPr>
        <w:t>Each network card is in a different subnet (192.168.</w:t>
      </w:r>
      <w:r>
        <w:rPr>
          <w:rFonts w:ascii="Arial" w:hAnsi="Arial" w:cs="Arial"/>
          <w:b/>
        </w:rPr>
        <w:t>1</w:t>
      </w:r>
      <w:r>
        <w:rPr>
          <w:rFonts w:ascii="Arial" w:hAnsi="Arial" w:cs="Arial"/>
        </w:rPr>
        <w:t>.0/24, 192.168.</w:t>
      </w:r>
      <w:r>
        <w:rPr>
          <w:rFonts w:ascii="Arial" w:hAnsi="Arial" w:cs="Arial"/>
          <w:b/>
        </w:rPr>
        <w:t>3</w:t>
      </w:r>
      <w:r>
        <w:rPr>
          <w:rFonts w:ascii="Arial" w:hAnsi="Arial" w:cs="Arial"/>
        </w:rPr>
        <w:t>. 0/24).</w:t>
      </w:r>
      <w:r w:rsidR="00DB66A4">
        <w:rPr>
          <w:rFonts w:ascii="Arial" w:hAnsi="Arial" w:cs="Arial"/>
        </w:rPr>
        <w:t xml:space="preserve"> If we now modify our backup command to specify the IP address instead of the server name, we can control which subnet and therefore which NIC is used to transport the data. The fact that all logical subnets reside on the same physical layer 2 network has no influence.</w:t>
      </w:r>
    </w:p>
    <w:p w:rsidR="00DB66A4" w:rsidRPr="00FF4DB4" w:rsidRDefault="00DB66A4" w:rsidP="00DB66A4">
      <w:pPr>
        <w:autoSpaceDE w:val="0"/>
        <w:autoSpaceDN w:val="0"/>
        <w:adjustRightInd w:val="0"/>
        <w:spacing w:after="0" w:line="240" w:lineRule="auto"/>
        <w:rPr>
          <w:rFonts w:ascii="Courier New" w:hAnsi="Courier New" w:cs="Courier New"/>
          <w:noProof/>
          <w:sz w:val="18"/>
          <w:szCs w:val="18"/>
        </w:rPr>
      </w:pPr>
      <w:r w:rsidRPr="00FF4DB4">
        <w:rPr>
          <w:rFonts w:ascii="Courier New" w:hAnsi="Courier New" w:cs="Courier New"/>
          <w:noProof/>
          <w:color w:val="0000FF"/>
          <w:sz w:val="18"/>
          <w:szCs w:val="18"/>
        </w:rPr>
        <w:t>BACKUP</w:t>
      </w:r>
      <w:r w:rsidRPr="00FF4DB4">
        <w:rPr>
          <w:rFonts w:ascii="Courier New" w:hAnsi="Courier New" w:cs="Courier New"/>
          <w:noProof/>
          <w:sz w:val="18"/>
          <w:szCs w:val="18"/>
        </w:rPr>
        <w:t xml:space="preserve"> </w:t>
      </w:r>
      <w:r w:rsidRPr="00FF4DB4">
        <w:rPr>
          <w:rFonts w:ascii="Courier New" w:hAnsi="Courier New" w:cs="Courier New"/>
          <w:noProof/>
          <w:color w:val="0000FF"/>
          <w:sz w:val="18"/>
          <w:szCs w:val="18"/>
        </w:rPr>
        <w:t>DATABASE</w:t>
      </w:r>
      <w:r w:rsidRPr="00FF4DB4">
        <w:rPr>
          <w:rFonts w:ascii="Courier New" w:hAnsi="Courier New" w:cs="Courier New"/>
          <w:noProof/>
          <w:sz w:val="18"/>
          <w:szCs w:val="18"/>
        </w:rPr>
        <w:t xml:space="preserve"> MyVLDB </w:t>
      </w:r>
    </w:p>
    <w:p w:rsidR="00DB66A4" w:rsidRPr="00FF4DB4" w:rsidRDefault="00DB66A4" w:rsidP="00DB66A4">
      <w:pPr>
        <w:autoSpaceDE w:val="0"/>
        <w:autoSpaceDN w:val="0"/>
        <w:adjustRightInd w:val="0"/>
        <w:spacing w:after="0" w:line="240" w:lineRule="auto"/>
        <w:rPr>
          <w:rFonts w:ascii="Courier New" w:hAnsi="Courier New" w:cs="Courier New"/>
          <w:noProof/>
          <w:color w:val="FF0000"/>
          <w:sz w:val="18"/>
          <w:szCs w:val="18"/>
        </w:rPr>
      </w:pPr>
      <w:r w:rsidRPr="00FF4DB4">
        <w:rPr>
          <w:rFonts w:ascii="Courier New" w:hAnsi="Courier New" w:cs="Courier New"/>
          <w:noProof/>
          <w:sz w:val="18"/>
          <w:szCs w:val="18"/>
        </w:rPr>
        <w:tab/>
      </w:r>
      <w:r w:rsidRPr="00FF4DB4">
        <w:rPr>
          <w:rFonts w:ascii="Courier New" w:hAnsi="Courier New" w:cs="Courier New"/>
          <w:noProof/>
          <w:color w:val="0000FF"/>
          <w:sz w:val="18"/>
          <w:szCs w:val="18"/>
        </w:rPr>
        <w:t>TO</w:t>
      </w:r>
      <w:r w:rsidRPr="00FF4DB4">
        <w:rPr>
          <w:rFonts w:ascii="Courier New" w:hAnsi="Courier New" w:cs="Courier New"/>
          <w:noProof/>
          <w:sz w:val="18"/>
          <w:szCs w:val="18"/>
        </w:rPr>
        <w:t xml:space="preserve"> </w:t>
      </w:r>
      <w:r w:rsidRPr="00FF4DB4">
        <w:rPr>
          <w:rFonts w:ascii="Courier New" w:hAnsi="Courier New" w:cs="Courier New"/>
          <w:noProof/>
          <w:color w:val="0000FF"/>
          <w:sz w:val="18"/>
          <w:szCs w:val="18"/>
        </w:rPr>
        <w:t>DISK</w:t>
      </w:r>
      <w:r w:rsidRPr="00FF4DB4">
        <w:rPr>
          <w:rFonts w:ascii="Courier New" w:hAnsi="Courier New" w:cs="Courier New"/>
          <w:noProof/>
          <w:sz w:val="18"/>
          <w:szCs w:val="18"/>
        </w:rPr>
        <w:t xml:space="preserve"> </w:t>
      </w:r>
      <w:r w:rsidRPr="00FF4DB4">
        <w:rPr>
          <w:rFonts w:ascii="Courier New" w:hAnsi="Courier New" w:cs="Courier New"/>
          <w:noProof/>
          <w:color w:val="808080"/>
          <w:sz w:val="18"/>
          <w:szCs w:val="18"/>
        </w:rPr>
        <w:t>=</w:t>
      </w:r>
      <w:r w:rsidRPr="00FF4DB4">
        <w:rPr>
          <w:rFonts w:ascii="Courier New" w:hAnsi="Courier New" w:cs="Courier New"/>
          <w:noProof/>
          <w:sz w:val="18"/>
          <w:szCs w:val="18"/>
        </w:rPr>
        <w:t xml:space="preserve"> </w:t>
      </w:r>
      <w:r w:rsidRPr="00FF4DB4">
        <w:rPr>
          <w:rFonts w:ascii="Courier New" w:hAnsi="Courier New" w:cs="Courier New"/>
          <w:noProof/>
          <w:color w:val="FF0000"/>
          <w:sz w:val="18"/>
          <w:szCs w:val="18"/>
        </w:rPr>
        <w:t>'\\192.168.</w:t>
      </w:r>
      <w:r w:rsidRPr="00FF4DB4">
        <w:rPr>
          <w:rFonts w:ascii="Courier New" w:hAnsi="Courier New" w:cs="Courier New"/>
          <w:b/>
          <w:noProof/>
          <w:color w:val="FF0000"/>
          <w:sz w:val="18"/>
          <w:szCs w:val="18"/>
        </w:rPr>
        <w:t>2</w:t>
      </w:r>
      <w:r w:rsidRPr="00FF4DB4">
        <w:rPr>
          <w:rFonts w:ascii="Courier New" w:hAnsi="Courier New" w:cs="Courier New"/>
          <w:noProof/>
          <w:color w:val="FF0000"/>
          <w:sz w:val="18"/>
          <w:szCs w:val="18"/>
        </w:rPr>
        <w:t>.2\backup\MyVLDB00000001_1.bak'</w:t>
      </w:r>
      <w:r w:rsidRPr="00FF4DB4">
        <w:rPr>
          <w:rFonts w:ascii="Courier New" w:hAnsi="Courier New" w:cs="Courier New"/>
          <w:noProof/>
          <w:sz w:val="18"/>
          <w:szCs w:val="18"/>
        </w:rPr>
        <w:t>,</w:t>
      </w:r>
    </w:p>
    <w:p w:rsidR="00DB66A4" w:rsidRPr="00FF4DB4" w:rsidRDefault="00DB66A4" w:rsidP="00DB66A4">
      <w:pPr>
        <w:autoSpaceDE w:val="0"/>
        <w:autoSpaceDN w:val="0"/>
        <w:adjustRightInd w:val="0"/>
        <w:spacing w:after="0" w:line="240" w:lineRule="auto"/>
        <w:ind w:left="720"/>
        <w:rPr>
          <w:rFonts w:ascii="Courier New" w:hAnsi="Courier New" w:cs="Courier New"/>
          <w:noProof/>
          <w:color w:val="FF0000"/>
          <w:sz w:val="18"/>
          <w:szCs w:val="18"/>
        </w:rPr>
      </w:pPr>
      <w:r w:rsidRPr="00FF4DB4">
        <w:rPr>
          <w:rFonts w:ascii="Courier New" w:hAnsi="Courier New" w:cs="Courier New"/>
          <w:noProof/>
          <w:color w:val="0000FF"/>
          <w:sz w:val="18"/>
          <w:szCs w:val="18"/>
        </w:rPr>
        <w:lastRenderedPageBreak/>
        <w:t xml:space="preserve">   DISK</w:t>
      </w:r>
      <w:r w:rsidRPr="00FF4DB4">
        <w:rPr>
          <w:rFonts w:ascii="Courier New" w:hAnsi="Courier New" w:cs="Courier New"/>
          <w:noProof/>
          <w:sz w:val="18"/>
          <w:szCs w:val="18"/>
        </w:rPr>
        <w:t xml:space="preserve"> </w:t>
      </w:r>
      <w:r w:rsidRPr="00FF4DB4">
        <w:rPr>
          <w:rFonts w:ascii="Courier New" w:hAnsi="Courier New" w:cs="Courier New"/>
          <w:noProof/>
          <w:color w:val="808080"/>
          <w:sz w:val="18"/>
          <w:szCs w:val="18"/>
        </w:rPr>
        <w:t>=</w:t>
      </w:r>
      <w:r w:rsidRPr="00FF4DB4">
        <w:rPr>
          <w:rFonts w:ascii="Courier New" w:hAnsi="Courier New" w:cs="Courier New"/>
          <w:noProof/>
          <w:sz w:val="18"/>
          <w:szCs w:val="18"/>
        </w:rPr>
        <w:t xml:space="preserve"> </w:t>
      </w:r>
      <w:r w:rsidRPr="00FF4DB4">
        <w:rPr>
          <w:rFonts w:ascii="Courier New" w:hAnsi="Courier New" w:cs="Courier New"/>
          <w:noProof/>
          <w:color w:val="FF0000"/>
          <w:sz w:val="18"/>
          <w:szCs w:val="18"/>
        </w:rPr>
        <w:t>'\\192.168.</w:t>
      </w:r>
      <w:r w:rsidRPr="00FF4DB4">
        <w:rPr>
          <w:rFonts w:ascii="Courier New" w:hAnsi="Courier New" w:cs="Courier New"/>
          <w:b/>
          <w:noProof/>
          <w:color w:val="FF0000"/>
          <w:sz w:val="18"/>
          <w:szCs w:val="18"/>
        </w:rPr>
        <w:t>3</w:t>
      </w:r>
      <w:r w:rsidRPr="00FF4DB4">
        <w:rPr>
          <w:rFonts w:ascii="Courier New" w:hAnsi="Courier New" w:cs="Courier New"/>
          <w:noProof/>
          <w:color w:val="FF0000"/>
          <w:sz w:val="18"/>
          <w:szCs w:val="18"/>
        </w:rPr>
        <w:t>.2\backup\MyVLDB00000001_2.bak'</w:t>
      </w:r>
    </w:p>
    <w:p w:rsidR="00DB66A4" w:rsidRPr="00FF4DB4" w:rsidRDefault="00DB66A4" w:rsidP="00DB66A4">
      <w:pPr>
        <w:autoSpaceDE w:val="0"/>
        <w:autoSpaceDN w:val="0"/>
        <w:adjustRightInd w:val="0"/>
        <w:spacing w:after="0" w:line="240" w:lineRule="auto"/>
        <w:rPr>
          <w:rFonts w:ascii="Courier New" w:hAnsi="Courier New" w:cs="Courier New"/>
          <w:noProof/>
          <w:color w:val="0000FF"/>
          <w:sz w:val="18"/>
          <w:szCs w:val="18"/>
        </w:rPr>
      </w:pPr>
      <w:r w:rsidRPr="00FF4DB4">
        <w:rPr>
          <w:rFonts w:ascii="Courier New" w:hAnsi="Courier New" w:cs="Courier New"/>
          <w:noProof/>
          <w:sz w:val="18"/>
          <w:szCs w:val="18"/>
        </w:rPr>
        <w:tab/>
      </w:r>
      <w:r w:rsidRPr="00FF4DB4">
        <w:rPr>
          <w:rFonts w:ascii="Courier New" w:hAnsi="Courier New" w:cs="Courier New"/>
          <w:noProof/>
          <w:color w:val="0000FF"/>
          <w:sz w:val="18"/>
          <w:szCs w:val="18"/>
        </w:rPr>
        <w:t>WITH</w:t>
      </w:r>
      <w:r w:rsidRPr="00FF4DB4">
        <w:rPr>
          <w:rFonts w:ascii="Courier New" w:hAnsi="Courier New" w:cs="Courier New"/>
          <w:noProof/>
          <w:sz w:val="18"/>
          <w:szCs w:val="18"/>
        </w:rPr>
        <w:t xml:space="preserve"> </w:t>
      </w:r>
      <w:r w:rsidRPr="00FF4DB4">
        <w:rPr>
          <w:rFonts w:ascii="Courier New" w:hAnsi="Courier New" w:cs="Courier New"/>
          <w:noProof/>
          <w:color w:val="FF00FF"/>
          <w:sz w:val="18"/>
          <w:szCs w:val="18"/>
        </w:rPr>
        <w:t>CHECKSUM</w:t>
      </w:r>
      <w:r w:rsidRPr="00FF4DB4">
        <w:rPr>
          <w:rFonts w:ascii="Courier New" w:hAnsi="Courier New" w:cs="Courier New"/>
          <w:noProof/>
          <w:color w:val="808080"/>
          <w:sz w:val="18"/>
          <w:szCs w:val="18"/>
        </w:rPr>
        <w:t>,</w:t>
      </w:r>
      <w:r w:rsidRPr="00FF4DB4">
        <w:rPr>
          <w:rFonts w:ascii="Courier New" w:hAnsi="Courier New" w:cs="Courier New"/>
          <w:noProof/>
          <w:sz w:val="18"/>
          <w:szCs w:val="18"/>
        </w:rPr>
        <w:t xml:space="preserve"> </w:t>
      </w:r>
      <w:r w:rsidRPr="00FF4DB4">
        <w:rPr>
          <w:rFonts w:ascii="Courier New" w:hAnsi="Courier New" w:cs="Courier New"/>
          <w:noProof/>
          <w:color w:val="0000FF"/>
          <w:sz w:val="18"/>
          <w:szCs w:val="18"/>
        </w:rPr>
        <w:t>INIT</w:t>
      </w:r>
      <w:r w:rsidRPr="00FF4DB4">
        <w:rPr>
          <w:rFonts w:ascii="Courier New" w:hAnsi="Courier New" w:cs="Courier New"/>
          <w:noProof/>
          <w:color w:val="808080"/>
          <w:sz w:val="18"/>
          <w:szCs w:val="18"/>
        </w:rPr>
        <w:t>;</w:t>
      </w:r>
    </w:p>
    <w:p w:rsidR="00DB66A4" w:rsidRDefault="00DB66A4" w:rsidP="00C705B8">
      <w:pPr>
        <w:rPr>
          <w:rFonts w:ascii="Arial" w:hAnsi="Arial" w:cs="Arial"/>
        </w:rPr>
      </w:pPr>
    </w:p>
    <w:p w:rsidR="00DB66A4" w:rsidRDefault="00DB66A4" w:rsidP="00C705B8">
      <w:pPr>
        <w:rPr>
          <w:rFonts w:ascii="Arial" w:hAnsi="Arial" w:cs="Arial"/>
        </w:rPr>
      </w:pPr>
      <w:r>
        <w:rPr>
          <w:rFonts w:ascii="Arial" w:hAnsi="Arial" w:cs="Arial"/>
        </w:rPr>
        <w:t>In case of a restore, it works the same way.</w:t>
      </w:r>
    </w:p>
    <w:p w:rsidR="00DB66A4" w:rsidRPr="00FF4DB4" w:rsidRDefault="00DB66A4" w:rsidP="00DB66A4">
      <w:pPr>
        <w:autoSpaceDE w:val="0"/>
        <w:autoSpaceDN w:val="0"/>
        <w:adjustRightInd w:val="0"/>
        <w:spacing w:after="0" w:line="240" w:lineRule="auto"/>
        <w:rPr>
          <w:rFonts w:ascii="Courier New" w:hAnsi="Courier New" w:cs="Courier New"/>
          <w:noProof/>
          <w:sz w:val="18"/>
          <w:szCs w:val="18"/>
        </w:rPr>
      </w:pPr>
      <w:r w:rsidRPr="00FF4DB4">
        <w:rPr>
          <w:rFonts w:ascii="Courier New" w:hAnsi="Courier New" w:cs="Courier New"/>
          <w:noProof/>
          <w:color w:val="0000FF"/>
          <w:sz w:val="18"/>
          <w:szCs w:val="18"/>
        </w:rPr>
        <w:t>RESTORE</w:t>
      </w:r>
      <w:r w:rsidRPr="00FF4DB4">
        <w:rPr>
          <w:rFonts w:ascii="Courier New" w:hAnsi="Courier New" w:cs="Courier New"/>
          <w:noProof/>
          <w:sz w:val="18"/>
          <w:szCs w:val="18"/>
        </w:rPr>
        <w:t xml:space="preserve"> </w:t>
      </w:r>
      <w:r w:rsidRPr="00FF4DB4">
        <w:rPr>
          <w:rFonts w:ascii="Courier New" w:hAnsi="Courier New" w:cs="Courier New"/>
          <w:noProof/>
          <w:color w:val="0000FF"/>
          <w:sz w:val="18"/>
          <w:szCs w:val="18"/>
        </w:rPr>
        <w:t>DATABASE</w:t>
      </w:r>
      <w:r w:rsidRPr="00FF4DB4">
        <w:rPr>
          <w:rFonts w:ascii="Courier New" w:hAnsi="Courier New" w:cs="Courier New"/>
          <w:noProof/>
          <w:sz w:val="18"/>
          <w:szCs w:val="18"/>
        </w:rPr>
        <w:t xml:space="preserve"> MyVLDB </w:t>
      </w:r>
    </w:p>
    <w:p w:rsidR="00DB66A4" w:rsidRPr="00FF4DB4" w:rsidRDefault="00DB66A4" w:rsidP="00DB66A4">
      <w:pPr>
        <w:autoSpaceDE w:val="0"/>
        <w:autoSpaceDN w:val="0"/>
        <w:adjustRightInd w:val="0"/>
        <w:spacing w:after="0" w:line="240" w:lineRule="auto"/>
        <w:rPr>
          <w:rFonts w:ascii="Courier New" w:hAnsi="Courier New" w:cs="Courier New"/>
          <w:noProof/>
          <w:color w:val="FF0000"/>
          <w:sz w:val="18"/>
          <w:szCs w:val="18"/>
        </w:rPr>
      </w:pPr>
      <w:r w:rsidRPr="00FF4DB4">
        <w:rPr>
          <w:rFonts w:ascii="Courier New" w:hAnsi="Courier New" w:cs="Courier New"/>
          <w:noProof/>
          <w:sz w:val="18"/>
          <w:szCs w:val="18"/>
        </w:rPr>
        <w:tab/>
      </w:r>
      <w:r w:rsidRPr="00FF4DB4">
        <w:rPr>
          <w:rFonts w:ascii="Courier New" w:hAnsi="Courier New" w:cs="Courier New"/>
          <w:noProof/>
          <w:color w:val="0000FF"/>
          <w:sz w:val="18"/>
          <w:szCs w:val="18"/>
        </w:rPr>
        <w:t>FROM</w:t>
      </w:r>
      <w:r w:rsidRPr="00FF4DB4">
        <w:rPr>
          <w:rFonts w:ascii="Courier New" w:hAnsi="Courier New" w:cs="Courier New"/>
          <w:noProof/>
          <w:sz w:val="18"/>
          <w:szCs w:val="18"/>
        </w:rPr>
        <w:t xml:space="preserve"> </w:t>
      </w:r>
      <w:r w:rsidRPr="00FF4DB4">
        <w:rPr>
          <w:rFonts w:ascii="Courier New" w:hAnsi="Courier New" w:cs="Courier New"/>
          <w:noProof/>
          <w:color w:val="0000FF"/>
          <w:sz w:val="18"/>
          <w:szCs w:val="18"/>
        </w:rPr>
        <w:t>DISK</w:t>
      </w:r>
      <w:r w:rsidRPr="00FF4DB4">
        <w:rPr>
          <w:rFonts w:ascii="Courier New" w:hAnsi="Courier New" w:cs="Courier New"/>
          <w:noProof/>
          <w:sz w:val="18"/>
          <w:szCs w:val="18"/>
        </w:rPr>
        <w:t xml:space="preserve"> </w:t>
      </w:r>
      <w:r w:rsidRPr="00FF4DB4">
        <w:rPr>
          <w:rFonts w:ascii="Courier New" w:hAnsi="Courier New" w:cs="Courier New"/>
          <w:noProof/>
          <w:color w:val="808080"/>
          <w:sz w:val="18"/>
          <w:szCs w:val="18"/>
        </w:rPr>
        <w:t>=</w:t>
      </w:r>
      <w:r w:rsidRPr="00FF4DB4">
        <w:rPr>
          <w:rFonts w:ascii="Courier New" w:hAnsi="Courier New" w:cs="Courier New"/>
          <w:noProof/>
          <w:sz w:val="18"/>
          <w:szCs w:val="18"/>
        </w:rPr>
        <w:t xml:space="preserve"> </w:t>
      </w:r>
      <w:r w:rsidRPr="00FF4DB4">
        <w:rPr>
          <w:rFonts w:ascii="Courier New" w:hAnsi="Courier New" w:cs="Courier New"/>
          <w:noProof/>
          <w:color w:val="FF0000"/>
          <w:sz w:val="18"/>
          <w:szCs w:val="18"/>
        </w:rPr>
        <w:t>'\\192.168.</w:t>
      </w:r>
      <w:r w:rsidRPr="00FF4DB4">
        <w:rPr>
          <w:rFonts w:ascii="Courier New" w:hAnsi="Courier New" w:cs="Courier New"/>
          <w:b/>
          <w:noProof/>
          <w:color w:val="FF0000"/>
          <w:sz w:val="18"/>
          <w:szCs w:val="18"/>
        </w:rPr>
        <w:t>2</w:t>
      </w:r>
      <w:r w:rsidRPr="00FF4DB4">
        <w:rPr>
          <w:rFonts w:ascii="Courier New" w:hAnsi="Courier New" w:cs="Courier New"/>
          <w:noProof/>
          <w:color w:val="FF0000"/>
          <w:sz w:val="18"/>
          <w:szCs w:val="18"/>
        </w:rPr>
        <w:t>.2\backup\MyVLDB00000001_1.bak'</w:t>
      </w:r>
      <w:r w:rsidRPr="00FF4DB4">
        <w:rPr>
          <w:rFonts w:ascii="Courier New" w:hAnsi="Courier New" w:cs="Courier New"/>
          <w:noProof/>
          <w:sz w:val="18"/>
          <w:szCs w:val="18"/>
        </w:rPr>
        <w:t>,</w:t>
      </w:r>
    </w:p>
    <w:p w:rsidR="00DB66A4" w:rsidRPr="00FF4DB4" w:rsidRDefault="00DB66A4" w:rsidP="00DB66A4">
      <w:pPr>
        <w:autoSpaceDE w:val="0"/>
        <w:autoSpaceDN w:val="0"/>
        <w:adjustRightInd w:val="0"/>
        <w:spacing w:after="0" w:line="240" w:lineRule="auto"/>
        <w:ind w:left="720"/>
        <w:rPr>
          <w:rFonts w:ascii="Courier New" w:hAnsi="Courier New" w:cs="Courier New"/>
          <w:noProof/>
          <w:color w:val="FF0000"/>
          <w:sz w:val="18"/>
          <w:szCs w:val="18"/>
        </w:rPr>
      </w:pPr>
      <w:r w:rsidRPr="00FF4DB4">
        <w:rPr>
          <w:rFonts w:ascii="Courier New" w:hAnsi="Courier New" w:cs="Courier New"/>
          <w:noProof/>
          <w:color w:val="0000FF"/>
          <w:sz w:val="18"/>
          <w:szCs w:val="18"/>
        </w:rPr>
        <w:t xml:space="preserve">     DISK</w:t>
      </w:r>
      <w:r w:rsidRPr="00FF4DB4">
        <w:rPr>
          <w:rFonts w:ascii="Courier New" w:hAnsi="Courier New" w:cs="Courier New"/>
          <w:noProof/>
          <w:sz w:val="18"/>
          <w:szCs w:val="18"/>
        </w:rPr>
        <w:t xml:space="preserve"> </w:t>
      </w:r>
      <w:r w:rsidRPr="00FF4DB4">
        <w:rPr>
          <w:rFonts w:ascii="Courier New" w:hAnsi="Courier New" w:cs="Courier New"/>
          <w:noProof/>
          <w:color w:val="808080"/>
          <w:sz w:val="18"/>
          <w:szCs w:val="18"/>
        </w:rPr>
        <w:t>=</w:t>
      </w:r>
      <w:r w:rsidRPr="00FF4DB4">
        <w:rPr>
          <w:rFonts w:ascii="Courier New" w:hAnsi="Courier New" w:cs="Courier New"/>
          <w:noProof/>
          <w:sz w:val="18"/>
          <w:szCs w:val="18"/>
        </w:rPr>
        <w:t xml:space="preserve"> </w:t>
      </w:r>
      <w:r w:rsidRPr="00FF4DB4">
        <w:rPr>
          <w:rFonts w:ascii="Courier New" w:hAnsi="Courier New" w:cs="Courier New"/>
          <w:noProof/>
          <w:color w:val="FF0000"/>
          <w:sz w:val="18"/>
          <w:szCs w:val="18"/>
        </w:rPr>
        <w:t>'\\192.168.</w:t>
      </w:r>
      <w:r w:rsidRPr="00FF4DB4">
        <w:rPr>
          <w:rFonts w:ascii="Courier New" w:hAnsi="Courier New" w:cs="Courier New"/>
          <w:b/>
          <w:noProof/>
          <w:color w:val="FF0000"/>
          <w:sz w:val="18"/>
          <w:szCs w:val="18"/>
        </w:rPr>
        <w:t>3</w:t>
      </w:r>
      <w:r w:rsidRPr="00FF4DB4">
        <w:rPr>
          <w:rFonts w:ascii="Courier New" w:hAnsi="Courier New" w:cs="Courier New"/>
          <w:noProof/>
          <w:color w:val="FF0000"/>
          <w:sz w:val="18"/>
          <w:szCs w:val="18"/>
        </w:rPr>
        <w:t>.2\backup\MyVLDB00000001_2.bak'</w:t>
      </w:r>
    </w:p>
    <w:p w:rsidR="00DB66A4" w:rsidRPr="00FF4DB4" w:rsidRDefault="00DB66A4" w:rsidP="00DB66A4">
      <w:pPr>
        <w:autoSpaceDE w:val="0"/>
        <w:autoSpaceDN w:val="0"/>
        <w:adjustRightInd w:val="0"/>
        <w:spacing w:after="0" w:line="240" w:lineRule="auto"/>
        <w:rPr>
          <w:rFonts w:ascii="Courier New" w:hAnsi="Courier New" w:cs="Courier New"/>
          <w:noProof/>
          <w:color w:val="0000FF"/>
          <w:sz w:val="18"/>
          <w:szCs w:val="18"/>
        </w:rPr>
      </w:pPr>
      <w:r w:rsidRPr="00FF4DB4">
        <w:rPr>
          <w:rFonts w:ascii="Courier New" w:hAnsi="Courier New" w:cs="Courier New"/>
          <w:noProof/>
          <w:sz w:val="18"/>
          <w:szCs w:val="18"/>
        </w:rPr>
        <w:tab/>
      </w:r>
      <w:r w:rsidRPr="00FF4DB4">
        <w:rPr>
          <w:rFonts w:ascii="Courier New" w:hAnsi="Courier New" w:cs="Courier New"/>
          <w:noProof/>
          <w:color w:val="0000FF"/>
          <w:sz w:val="18"/>
          <w:szCs w:val="18"/>
        </w:rPr>
        <w:t>WITH</w:t>
      </w:r>
      <w:r w:rsidRPr="00FF4DB4">
        <w:rPr>
          <w:rFonts w:ascii="Courier New" w:hAnsi="Courier New" w:cs="Courier New"/>
          <w:noProof/>
          <w:sz w:val="18"/>
          <w:szCs w:val="18"/>
        </w:rPr>
        <w:t xml:space="preserve"> </w:t>
      </w:r>
      <w:r w:rsidRPr="00FF4DB4">
        <w:rPr>
          <w:rFonts w:ascii="Courier New" w:hAnsi="Courier New" w:cs="Courier New"/>
          <w:noProof/>
          <w:color w:val="FF00FF"/>
          <w:sz w:val="18"/>
          <w:szCs w:val="18"/>
        </w:rPr>
        <w:t>CHECKSUM</w:t>
      </w:r>
      <w:r w:rsidRPr="00FF4DB4">
        <w:rPr>
          <w:rFonts w:ascii="Courier New" w:hAnsi="Courier New" w:cs="Courier New"/>
          <w:noProof/>
          <w:color w:val="808080"/>
          <w:sz w:val="18"/>
          <w:szCs w:val="18"/>
        </w:rPr>
        <w:t>,</w:t>
      </w:r>
      <w:r w:rsidRPr="00FF4DB4">
        <w:rPr>
          <w:rFonts w:ascii="Courier New" w:hAnsi="Courier New" w:cs="Courier New"/>
          <w:noProof/>
          <w:sz w:val="18"/>
          <w:szCs w:val="18"/>
        </w:rPr>
        <w:t xml:space="preserve"> </w:t>
      </w:r>
      <w:r w:rsidRPr="00FF4DB4">
        <w:rPr>
          <w:rFonts w:ascii="Courier New" w:hAnsi="Courier New" w:cs="Courier New"/>
          <w:noProof/>
          <w:color w:val="0000FF"/>
          <w:sz w:val="18"/>
          <w:szCs w:val="18"/>
        </w:rPr>
        <w:t>NORECOVERY</w:t>
      </w:r>
      <w:r w:rsidRPr="00FF4DB4">
        <w:rPr>
          <w:rFonts w:ascii="Courier New" w:hAnsi="Courier New" w:cs="Courier New"/>
          <w:noProof/>
          <w:color w:val="808080"/>
          <w:sz w:val="18"/>
          <w:szCs w:val="18"/>
        </w:rPr>
        <w:t>;</w:t>
      </w:r>
    </w:p>
    <w:p w:rsidR="00DB66A4" w:rsidRDefault="00DB66A4" w:rsidP="00C705B8">
      <w:pPr>
        <w:rPr>
          <w:rFonts w:ascii="Arial" w:hAnsi="Arial" w:cs="Arial"/>
        </w:rPr>
      </w:pPr>
    </w:p>
    <w:p w:rsidR="00DB66A4" w:rsidRDefault="00DB66A4" w:rsidP="00C705B8">
      <w:pPr>
        <w:rPr>
          <w:rFonts w:ascii="Arial" w:hAnsi="Arial" w:cs="Arial"/>
        </w:rPr>
      </w:pPr>
      <w:r>
        <w:rPr>
          <w:rFonts w:ascii="Arial" w:hAnsi="Arial" w:cs="Arial"/>
        </w:rPr>
        <w:t>This also works with more than two extra network cards. So far I have tested it with up to 16 network cards in parallel.</w:t>
      </w:r>
    </w:p>
    <w:p w:rsidR="00DB66A4" w:rsidRDefault="00DB66A4" w:rsidP="00C705B8">
      <w:pPr>
        <w:rPr>
          <w:rFonts w:ascii="Arial" w:hAnsi="Arial" w:cs="Arial"/>
        </w:rPr>
      </w:pPr>
      <w:r>
        <w:rPr>
          <w:rFonts w:ascii="Arial" w:hAnsi="Arial" w:cs="Arial"/>
        </w:rPr>
        <w:t xml:space="preserve">There is also a performance gain if you send more than one file at a time over a network card. </w:t>
      </w:r>
    </w:p>
    <w:p w:rsidR="00DB66A4" w:rsidRDefault="00DB66A4" w:rsidP="00DB66A4">
      <w:pPr>
        <w:spacing w:after="0" w:line="240" w:lineRule="auto"/>
        <w:rPr>
          <w:rFonts w:ascii="Calibri" w:eastAsia="Times New Roman" w:hAnsi="Calibri" w:cs="Times New Roman"/>
        </w:rPr>
      </w:pPr>
    </w:p>
    <w:p w:rsidR="00DB66A4" w:rsidRPr="00FF4DB4" w:rsidRDefault="00DB66A4" w:rsidP="00DB66A4">
      <w:pPr>
        <w:autoSpaceDE w:val="0"/>
        <w:autoSpaceDN w:val="0"/>
        <w:adjustRightInd w:val="0"/>
        <w:spacing w:after="0" w:line="240" w:lineRule="auto"/>
        <w:rPr>
          <w:rFonts w:ascii="Courier New" w:hAnsi="Courier New" w:cs="Courier New"/>
          <w:noProof/>
          <w:sz w:val="18"/>
          <w:szCs w:val="18"/>
        </w:rPr>
      </w:pPr>
      <w:r w:rsidRPr="00FF4DB4">
        <w:rPr>
          <w:rFonts w:ascii="Courier New" w:hAnsi="Courier New" w:cs="Courier New"/>
          <w:noProof/>
          <w:color w:val="0000FF"/>
          <w:sz w:val="18"/>
          <w:szCs w:val="18"/>
        </w:rPr>
        <w:t>BACKUP</w:t>
      </w:r>
      <w:r w:rsidRPr="00FF4DB4">
        <w:rPr>
          <w:rFonts w:ascii="Courier New" w:hAnsi="Courier New" w:cs="Courier New"/>
          <w:noProof/>
          <w:sz w:val="18"/>
          <w:szCs w:val="18"/>
        </w:rPr>
        <w:t xml:space="preserve"> </w:t>
      </w:r>
      <w:r w:rsidRPr="00FF4DB4">
        <w:rPr>
          <w:rFonts w:ascii="Courier New" w:hAnsi="Courier New" w:cs="Courier New"/>
          <w:noProof/>
          <w:color w:val="0000FF"/>
          <w:sz w:val="18"/>
          <w:szCs w:val="18"/>
        </w:rPr>
        <w:t>DATABASE</w:t>
      </w:r>
      <w:r w:rsidRPr="00FF4DB4">
        <w:rPr>
          <w:rFonts w:ascii="Courier New" w:hAnsi="Courier New" w:cs="Courier New"/>
          <w:noProof/>
          <w:sz w:val="18"/>
          <w:szCs w:val="18"/>
        </w:rPr>
        <w:t xml:space="preserve"> MyVLDB </w:t>
      </w:r>
    </w:p>
    <w:p w:rsidR="00DB66A4" w:rsidRPr="00FF4DB4" w:rsidRDefault="00DB66A4" w:rsidP="00DB66A4">
      <w:pPr>
        <w:autoSpaceDE w:val="0"/>
        <w:autoSpaceDN w:val="0"/>
        <w:adjustRightInd w:val="0"/>
        <w:spacing w:after="0" w:line="240" w:lineRule="auto"/>
        <w:rPr>
          <w:rFonts w:ascii="Courier New" w:hAnsi="Courier New" w:cs="Courier New"/>
          <w:noProof/>
          <w:color w:val="FF0000"/>
          <w:sz w:val="18"/>
          <w:szCs w:val="18"/>
        </w:rPr>
      </w:pPr>
      <w:r w:rsidRPr="00FF4DB4">
        <w:rPr>
          <w:rFonts w:ascii="Courier New" w:hAnsi="Courier New" w:cs="Courier New"/>
          <w:noProof/>
          <w:sz w:val="18"/>
          <w:szCs w:val="18"/>
        </w:rPr>
        <w:tab/>
      </w:r>
      <w:r w:rsidRPr="00FF4DB4">
        <w:rPr>
          <w:rFonts w:ascii="Courier New" w:hAnsi="Courier New" w:cs="Courier New"/>
          <w:noProof/>
          <w:color w:val="0000FF"/>
          <w:sz w:val="18"/>
          <w:szCs w:val="18"/>
        </w:rPr>
        <w:t>TO</w:t>
      </w:r>
      <w:r w:rsidRPr="00FF4DB4">
        <w:rPr>
          <w:rFonts w:ascii="Courier New" w:hAnsi="Courier New" w:cs="Courier New"/>
          <w:noProof/>
          <w:sz w:val="18"/>
          <w:szCs w:val="18"/>
        </w:rPr>
        <w:t xml:space="preserve"> </w:t>
      </w:r>
      <w:r w:rsidRPr="00FF4DB4">
        <w:rPr>
          <w:rFonts w:ascii="Courier New" w:hAnsi="Courier New" w:cs="Courier New"/>
          <w:noProof/>
          <w:color w:val="0000FF"/>
          <w:sz w:val="18"/>
          <w:szCs w:val="18"/>
        </w:rPr>
        <w:t>DISK</w:t>
      </w:r>
      <w:r w:rsidRPr="00FF4DB4">
        <w:rPr>
          <w:rFonts w:ascii="Courier New" w:hAnsi="Courier New" w:cs="Courier New"/>
          <w:noProof/>
          <w:sz w:val="18"/>
          <w:szCs w:val="18"/>
        </w:rPr>
        <w:t xml:space="preserve"> </w:t>
      </w:r>
      <w:r w:rsidRPr="00FF4DB4">
        <w:rPr>
          <w:rFonts w:ascii="Courier New" w:hAnsi="Courier New" w:cs="Courier New"/>
          <w:noProof/>
          <w:color w:val="808080"/>
          <w:sz w:val="18"/>
          <w:szCs w:val="18"/>
        </w:rPr>
        <w:t>=</w:t>
      </w:r>
      <w:r w:rsidRPr="00FF4DB4">
        <w:rPr>
          <w:rFonts w:ascii="Courier New" w:hAnsi="Courier New" w:cs="Courier New"/>
          <w:noProof/>
          <w:sz w:val="18"/>
          <w:szCs w:val="18"/>
        </w:rPr>
        <w:t xml:space="preserve"> </w:t>
      </w:r>
      <w:r w:rsidRPr="00FF4DB4">
        <w:rPr>
          <w:rFonts w:ascii="Courier New" w:hAnsi="Courier New" w:cs="Courier New"/>
          <w:noProof/>
          <w:color w:val="FF0000"/>
          <w:sz w:val="18"/>
          <w:szCs w:val="18"/>
        </w:rPr>
        <w:t>'\\192.168.</w:t>
      </w:r>
      <w:r w:rsidRPr="00FF4DB4">
        <w:rPr>
          <w:rFonts w:ascii="Courier New" w:hAnsi="Courier New" w:cs="Courier New"/>
          <w:b/>
          <w:noProof/>
          <w:color w:val="FF0000"/>
          <w:sz w:val="18"/>
          <w:szCs w:val="18"/>
        </w:rPr>
        <w:t>2</w:t>
      </w:r>
      <w:r w:rsidRPr="00FF4DB4">
        <w:rPr>
          <w:rFonts w:ascii="Courier New" w:hAnsi="Courier New" w:cs="Courier New"/>
          <w:noProof/>
          <w:color w:val="FF0000"/>
          <w:sz w:val="18"/>
          <w:szCs w:val="18"/>
        </w:rPr>
        <w:t>.2\backup\MyVLDB00000001_1.bak'</w:t>
      </w:r>
      <w:r w:rsidRPr="00FF4DB4">
        <w:rPr>
          <w:rFonts w:ascii="Courier New" w:hAnsi="Courier New" w:cs="Courier New"/>
          <w:noProof/>
          <w:sz w:val="18"/>
          <w:szCs w:val="18"/>
        </w:rPr>
        <w:t>,</w:t>
      </w:r>
    </w:p>
    <w:p w:rsidR="00DB66A4" w:rsidRPr="00FF4DB4" w:rsidRDefault="00DB66A4" w:rsidP="00DB66A4">
      <w:pPr>
        <w:autoSpaceDE w:val="0"/>
        <w:autoSpaceDN w:val="0"/>
        <w:adjustRightInd w:val="0"/>
        <w:spacing w:after="0" w:line="240" w:lineRule="auto"/>
        <w:ind w:left="720"/>
        <w:rPr>
          <w:rFonts w:ascii="Courier New" w:hAnsi="Courier New" w:cs="Courier New"/>
          <w:noProof/>
          <w:color w:val="FF0000"/>
          <w:sz w:val="18"/>
          <w:szCs w:val="18"/>
        </w:rPr>
      </w:pPr>
      <w:r w:rsidRPr="00FF4DB4">
        <w:rPr>
          <w:rFonts w:ascii="Courier New" w:hAnsi="Courier New" w:cs="Courier New"/>
          <w:noProof/>
          <w:color w:val="0000FF"/>
          <w:sz w:val="18"/>
          <w:szCs w:val="18"/>
        </w:rPr>
        <w:t xml:space="preserve">   DISK</w:t>
      </w:r>
      <w:r w:rsidRPr="00FF4DB4">
        <w:rPr>
          <w:rFonts w:ascii="Courier New" w:hAnsi="Courier New" w:cs="Courier New"/>
          <w:noProof/>
          <w:sz w:val="18"/>
          <w:szCs w:val="18"/>
        </w:rPr>
        <w:t xml:space="preserve"> </w:t>
      </w:r>
      <w:r w:rsidRPr="00FF4DB4">
        <w:rPr>
          <w:rFonts w:ascii="Courier New" w:hAnsi="Courier New" w:cs="Courier New"/>
          <w:noProof/>
          <w:color w:val="808080"/>
          <w:sz w:val="18"/>
          <w:szCs w:val="18"/>
        </w:rPr>
        <w:t>=</w:t>
      </w:r>
      <w:r w:rsidRPr="00FF4DB4">
        <w:rPr>
          <w:rFonts w:ascii="Courier New" w:hAnsi="Courier New" w:cs="Courier New"/>
          <w:noProof/>
          <w:sz w:val="18"/>
          <w:szCs w:val="18"/>
        </w:rPr>
        <w:t xml:space="preserve"> </w:t>
      </w:r>
      <w:r w:rsidRPr="00FF4DB4">
        <w:rPr>
          <w:rFonts w:ascii="Courier New" w:hAnsi="Courier New" w:cs="Courier New"/>
          <w:noProof/>
          <w:color w:val="FF0000"/>
          <w:sz w:val="18"/>
          <w:szCs w:val="18"/>
        </w:rPr>
        <w:t>'\\192.168.</w:t>
      </w:r>
      <w:r w:rsidRPr="00FF4DB4">
        <w:rPr>
          <w:rFonts w:ascii="Courier New" w:hAnsi="Courier New" w:cs="Courier New"/>
          <w:b/>
          <w:noProof/>
          <w:color w:val="FF0000"/>
          <w:sz w:val="18"/>
          <w:szCs w:val="18"/>
        </w:rPr>
        <w:t>3</w:t>
      </w:r>
      <w:r w:rsidRPr="00FF4DB4">
        <w:rPr>
          <w:rFonts w:ascii="Courier New" w:hAnsi="Courier New" w:cs="Courier New"/>
          <w:noProof/>
          <w:color w:val="FF0000"/>
          <w:sz w:val="18"/>
          <w:szCs w:val="18"/>
        </w:rPr>
        <w:t>.2\backup\MyVLDB00000001_2.bak'</w:t>
      </w:r>
    </w:p>
    <w:p w:rsidR="00DB66A4" w:rsidRPr="00FF4DB4" w:rsidRDefault="00DB66A4" w:rsidP="00DB66A4">
      <w:pPr>
        <w:autoSpaceDE w:val="0"/>
        <w:autoSpaceDN w:val="0"/>
        <w:adjustRightInd w:val="0"/>
        <w:spacing w:after="0" w:line="240" w:lineRule="auto"/>
        <w:ind w:left="720"/>
        <w:rPr>
          <w:rFonts w:ascii="Courier New" w:hAnsi="Courier New" w:cs="Courier New"/>
          <w:noProof/>
          <w:color w:val="FF0000"/>
          <w:sz w:val="18"/>
          <w:szCs w:val="18"/>
        </w:rPr>
      </w:pPr>
      <w:r w:rsidRPr="00FF4DB4">
        <w:rPr>
          <w:rFonts w:ascii="Courier New" w:hAnsi="Courier New" w:cs="Courier New"/>
          <w:noProof/>
          <w:color w:val="0000FF"/>
          <w:sz w:val="18"/>
          <w:szCs w:val="18"/>
        </w:rPr>
        <w:t xml:space="preserve">   DISK</w:t>
      </w:r>
      <w:r w:rsidRPr="00FF4DB4">
        <w:rPr>
          <w:rFonts w:ascii="Courier New" w:hAnsi="Courier New" w:cs="Courier New"/>
          <w:noProof/>
          <w:sz w:val="18"/>
          <w:szCs w:val="18"/>
        </w:rPr>
        <w:t xml:space="preserve"> </w:t>
      </w:r>
      <w:r w:rsidRPr="00FF4DB4">
        <w:rPr>
          <w:rFonts w:ascii="Courier New" w:hAnsi="Courier New" w:cs="Courier New"/>
          <w:noProof/>
          <w:color w:val="808080"/>
          <w:sz w:val="18"/>
          <w:szCs w:val="18"/>
        </w:rPr>
        <w:t>=</w:t>
      </w:r>
      <w:r w:rsidRPr="00FF4DB4">
        <w:rPr>
          <w:rFonts w:ascii="Courier New" w:hAnsi="Courier New" w:cs="Courier New"/>
          <w:noProof/>
          <w:sz w:val="18"/>
          <w:szCs w:val="18"/>
        </w:rPr>
        <w:t xml:space="preserve"> </w:t>
      </w:r>
      <w:r w:rsidRPr="00FF4DB4">
        <w:rPr>
          <w:rFonts w:ascii="Courier New" w:hAnsi="Courier New" w:cs="Courier New"/>
          <w:noProof/>
          <w:color w:val="FF0000"/>
          <w:sz w:val="18"/>
          <w:szCs w:val="18"/>
        </w:rPr>
        <w:t>'\\192.168.</w:t>
      </w:r>
      <w:r w:rsidRPr="00FF4DB4">
        <w:rPr>
          <w:rFonts w:ascii="Courier New" w:hAnsi="Courier New" w:cs="Courier New"/>
          <w:b/>
          <w:noProof/>
          <w:color w:val="FF0000"/>
          <w:sz w:val="18"/>
          <w:szCs w:val="18"/>
        </w:rPr>
        <w:t>2</w:t>
      </w:r>
      <w:r w:rsidRPr="00FF4DB4">
        <w:rPr>
          <w:rFonts w:ascii="Courier New" w:hAnsi="Courier New" w:cs="Courier New"/>
          <w:noProof/>
          <w:color w:val="FF0000"/>
          <w:sz w:val="18"/>
          <w:szCs w:val="18"/>
        </w:rPr>
        <w:t>.2\backup\MyVLDB00000001_3.bak'</w:t>
      </w:r>
    </w:p>
    <w:p w:rsidR="00DB66A4" w:rsidRPr="00FF4DB4" w:rsidRDefault="00DB66A4" w:rsidP="00DB66A4">
      <w:pPr>
        <w:autoSpaceDE w:val="0"/>
        <w:autoSpaceDN w:val="0"/>
        <w:adjustRightInd w:val="0"/>
        <w:spacing w:after="0" w:line="240" w:lineRule="auto"/>
        <w:rPr>
          <w:rFonts w:ascii="Courier New" w:hAnsi="Courier New" w:cs="Courier New"/>
          <w:noProof/>
          <w:color w:val="FF0000"/>
          <w:sz w:val="18"/>
          <w:szCs w:val="18"/>
        </w:rPr>
      </w:pPr>
      <w:r w:rsidRPr="00FF4DB4">
        <w:rPr>
          <w:rFonts w:ascii="Courier New" w:hAnsi="Courier New" w:cs="Courier New"/>
          <w:noProof/>
          <w:sz w:val="18"/>
          <w:szCs w:val="18"/>
        </w:rPr>
        <w:tab/>
      </w:r>
      <w:r w:rsidRPr="00FF4DB4">
        <w:rPr>
          <w:rFonts w:ascii="Courier New" w:hAnsi="Courier New" w:cs="Courier New"/>
          <w:noProof/>
          <w:color w:val="0000FF"/>
          <w:sz w:val="18"/>
          <w:szCs w:val="18"/>
        </w:rPr>
        <w:t xml:space="preserve">   DISK</w:t>
      </w:r>
      <w:r w:rsidRPr="00FF4DB4">
        <w:rPr>
          <w:rFonts w:ascii="Courier New" w:hAnsi="Courier New" w:cs="Courier New"/>
          <w:noProof/>
          <w:sz w:val="18"/>
          <w:szCs w:val="18"/>
        </w:rPr>
        <w:t xml:space="preserve"> </w:t>
      </w:r>
      <w:r w:rsidRPr="00FF4DB4">
        <w:rPr>
          <w:rFonts w:ascii="Courier New" w:hAnsi="Courier New" w:cs="Courier New"/>
          <w:noProof/>
          <w:color w:val="808080"/>
          <w:sz w:val="18"/>
          <w:szCs w:val="18"/>
        </w:rPr>
        <w:t>=</w:t>
      </w:r>
      <w:r w:rsidRPr="00FF4DB4">
        <w:rPr>
          <w:rFonts w:ascii="Courier New" w:hAnsi="Courier New" w:cs="Courier New"/>
          <w:noProof/>
          <w:sz w:val="18"/>
          <w:szCs w:val="18"/>
        </w:rPr>
        <w:t xml:space="preserve"> </w:t>
      </w:r>
      <w:r w:rsidRPr="00FF4DB4">
        <w:rPr>
          <w:rFonts w:ascii="Courier New" w:hAnsi="Courier New" w:cs="Courier New"/>
          <w:noProof/>
          <w:color w:val="FF0000"/>
          <w:sz w:val="18"/>
          <w:szCs w:val="18"/>
        </w:rPr>
        <w:t>'\\192.168.</w:t>
      </w:r>
      <w:r w:rsidRPr="00FF4DB4">
        <w:rPr>
          <w:rFonts w:ascii="Courier New" w:hAnsi="Courier New" w:cs="Courier New"/>
          <w:b/>
          <w:noProof/>
          <w:color w:val="FF0000"/>
          <w:sz w:val="18"/>
          <w:szCs w:val="18"/>
        </w:rPr>
        <w:t>3</w:t>
      </w:r>
      <w:r w:rsidRPr="00FF4DB4">
        <w:rPr>
          <w:rFonts w:ascii="Courier New" w:hAnsi="Courier New" w:cs="Courier New"/>
          <w:noProof/>
          <w:color w:val="FF0000"/>
          <w:sz w:val="18"/>
          <w:szCs w:val="18"/>
        </w:rPr>
        <w:t>.2\backup\MyVLDB00000001_4.bak'</w:t>
      </w:r>
    </w:p>
    <w:p w:rsidR="00DB66A4" w:rsidRPr="00FF4DB4" w:rsidRDefault="00DB66A4" w:rsidP="00DB66A4">
      <w:pPr>
        <w:autoSpaceDE w:val="0"/>
        <w:autoSpaceDN w:val="0"/>
        <w:adjustRightInd w:val="0"/>
        <w:spacing w:after="0" w:line="240" w:lineRule="auto"/>
        <w:rPr>
          <w:rFonts w:ascii="Courier New" w:hAnsi="Courier New" w:cs="Courier New"/>
          <w:noProof/>
          <w:color w:val="0000FF"/>
          <w:sz w:val="18"/>
          <w:szCs w:val="18"/>
        </w:rPr>
      </w:pPr>
      <w:r w:rsidRPr="00FF4DB4">
        <w:rPr>
          <w:rFonts w:ascii="Courier New" w:hAnsi="Courier New" w:cs="Courier New"/>
          <w:noProof/>
          <w:sz w:val="18"/>
          <w:szCs w:val="18"/>
        </w:rPr>
        <w:tab/>
      </w:r>
      <w:r w:rsidRPr="00FF4DB4">
        <w:rPr>
          <w:rFonts w:ascii="Courier New" w:hAnsi="Courier New" w:cs="Courier New"/>
          <w:noProof/>
          <w:color w:val="0000FF"/>
          <w:sz w:val="18"/>
          <w:szCs w:val="18"/>
        </w:rPr>
        <w:t>WITH</w:t>
      </w:r>
      <w:r w:rsidRPr="00FF4DB4">
        <w:rPr>
          <w:rFonts w:ascii="Courier New" w:hAnsi="Courier New" w:cs="Courier New"/>
          <w:noProof/>
          <w:sz w:val="18"/>
          <w:szCs w:val="18"/>
        </w:rPr>
        <w:t xml:space="preserve"> </w:t>
      </w:r>
      <w:r w:rsidRPr="00FF4DB4">
        <w:rPr>
          <w:rFonts w:ascii="Courier New" w:hAnsi="Courier New" w:cs="Courier New"/>
          <w:noProof/>
          <w:color w:val="FF00FF"/>
          <w:sz w:val="18"/>
          <w:szCs w:val="18"/>
        </w:rPr>
        <w:t>CHECKSUM</w:t>
      </w:r>
      <w:r w:rsidRPr="00FF4DB4">
        <w:rPr>
          <w:rFonts w:ascii="Courier New" w:hAnsi="Courier New" w:cs="Courier New"/>
          <w:noProof/>
          <w:color w:val="808080"/>
          <w:sz w:val="18"/>
          <w:szCs w:val="18"/>
        </w:rPr>
        <w:t>,</w:t>
      </w:r>
      <w:r w:rsidRPr="00FF4DB4">
        <w:rPr>
          <w:rFonts w:ascii="Courier New" w:hAnsi="Courier New" w:cs="Courier New"/>
          <w:noProof/>
          <w:sz w:val="18"/>
          <w:szCs w:val="18"/>
        </w:rPr>
        <w:t xml:space="preserve"> </w:t>
      </w:r>
      <w:r w:rsidRPr="00FF4DB4">
        <w:rPr>
          <w:rFonts w:ascii="Courier New" w:hAnsi="Courier New" w:cs="Courier New"/>
          <w:noProof/>
          <w:color w:val="0000FF"/>
          <w:sz w:val="18"/>
          <w:szCs w:val="18"/>
        </w:rPr>
        <w:t>INIT</w:t>
      </w:r>
      <w:r w:rsidRPr="00FF4DB4">
        <w:rPr>
          <w:rFonts w:ascii="Courier New" w:hAnsi="Courier New" w:cs="Courier New"/>
          <w:noProof/>
          <w:color w:val="808080"/>
          <w:sz w:val="18"/>
          <w:szCs w:val="18"/>
        </w:rPr>
        <w:t>;</w:t>
      </w:r>
    </w:p>
    <w:p w:rsidR="00DB66A4" w:rsidRDefault="00DB66A4" w:rsidP="00C705B8">
      <w:pPr>
        <w:rPr>
          <w:rFonts w:ascii="Arial" w:hAnsi="Arial" w:cs="Arial"/>
        </w:rPr>
      </w:pPr>
    </w:p>
    <w:p w:rsidR="00DB66A4" w:rsidRDefault="00DB66A4" w:rsidP="00C705B8">
      <w:pPr>
        <w:rPr>
          <w:rFonts w:ascii="Arial" w:hAnsi="Arial" w:cs="Arial"/>
        </w:rPr>
      </w:pPr>
      <w:r>
        <w:rPr>
          <w:rFonts w:ascii="Arial" w:hAnsi="Arial" w:cs="Arial"/>
        </w:rPr>
        <w:t xml:space="preserve">Empirical tests have shown that depending on the hardware </w:t>
      </w:r>
      <w:r w:rsidR="00BB5B78">
        <w:rPr>
          <w:rFonts w:ascii="Arial" w:hAnsi="Arial" w:cs="Arial"/>
        </w:rPr>
        <w:t>used (mostly server and NIC0, two to four files per NIC are a good choice. Testing will tell you what the optimal number for your particular system is.</w:t>
      </w:r>
    </w:p>
    <w:p w:rsidR="00AF373A" w:rsidRDefault="00BB5B78">
      <w:pPr>
        <w:pStyle w:val="Heading3"/>
      </w:pPr>
      <w:bookmarkStart w:id="26" w:name="_Toc232932973"/>
      <w:r>
        <w:t>Recommendations for t</w:t>
      </w:r>
      <w:r w:rsidR="002E469F">
        <w:t>he Total Number of Files to Use</w:t>
      </w:r>
      <w:bookmarkEnd w:id="26"/>
    </w:p>
    <w:p w:rsidR="00BB5B78" w:rsidRDefault="002E469F" w:rsidP="00BB5B78">
      <w:pPr>
        <w:rPr>
          <w:rFonts w:ascii="Arial" w:hAnsi="Arial" w:cs="Arial"/>
        </w:rPr>
      </w:pPr>
      <w:r>
        <w:rPr>
          <w:rFonts w:ascii="Arial" w:hAnsi="Arial" w:cs="Arial"/>
        </w:rPr>
        <w:t>Based on many experiments, I can give you the following advice on how to configure your backups to perform optimally</w:t>
      </w:r>
      <w:r w:rsidR="00BB5B78" w:rsidRPr="00674032">
        <w:rPr>
          <w:rFonts w:ascii="Arial" w:hAnsi="Arial" w:cs="Arial"/>
        </w:rPr>
        <w:t>.</w:t>
      </w:r>
      <w:r>
        <w:rPr>
          <w:rFonts w:ascii="Arial" w:hAnsi="Arial" w:cs="Arial"/>
        </w:rPr>
        <w:t xml:space="preserve"> The bottom line is that backup works best if every resource is used equally. All of the following equations should be true for optimal results. These equations are listed in order of importance, with the recommended value for </w:t>
      </w:r>
      <w:r>
        <w:rPr>
          <w:rFonts w:ascii="Arial" w:hAnsi="Arial" w:cs="Arial"/>
          <w:i/>
        </w:rPr>
        <w:t>n</w:t>
      </w:r>
      <w:r>
        <w:rPr>
          <w:rFonts w:ascii="Arial" w:hAnsi="Arial" w:cs="Arial"/>
        </w:rPr>
        <w:t xml:space="preserve"> shown in </w:t>
      </w:r>
      <w:r>
        <w:rPr>
          <w:rFonts w:ascii="Arial" w:hAnsi="Arial" w:cs="Arial"/>
          <w:b/>
        </w:rPr>
        <w:t>bold</w:t>
      </w:r>
      <w:r>
        <w:rPr>
          <w:rFonts w:ascii="Arial" w:hAnsi="Arial" w:cs="Arial"/>
        </w:rPr>
        <w:t xml:space="preserve"> type.</w:t>
      </w:r>
    </w:p>
    <w:p w:rsidR="002E469F" w:rsidRPr="009722B8" w:rsidRDefault="0063345B" w:rsidP="002E469F">
      <w:pPr>
        <w:spacing w:after="0" w:line="240" w:lineRule="auto"/>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NumberOfBackupFiles</m:t>
              </m:r>
            </m:num>
            <m:den>
              <m:r>
                <w:rPr>
                  <w:rFonts w:ascii="Cambria Math" w:eastAsia="Times New Roman" w:hAnsi="Cambria Math" w:cs="Times New Roman"/>
                </w:rPr>
                <m:t>NumberOfCores</m:t>
              </m:r>
            </m:den>
          </m:f>
          <m:r>
            <w:rPr>
              <w:rFonts w:ascii="Cambria Math" w:eastAsia="Times New Roman" w:hAnsi="Cambria Math" w:cs="Times New Roman"/>
            </w:rPr>
            <m:t>=n … n ∈</m:t>
          </m:r>
          <m:d>
            <m:dPr>
              <m:ctrlPr>
                <w:rPr>
                  <w:rFonts w:ascii="Cambria Math" w:eastAsia="Times New Roman" w:hAnsi="Cambria Math" w:cs="Times New Roman"/>
                  <w:i/>
                </w:rPr>
              </m:ctrlPr>
            </m:dPr>
            <m:e>
              <m:r>
                <m:rPr>
                  <m:sty m:val="bi"/>
                </m:rPr>
                <w:rPr>
                  <w:rFonts w:ascii="Cambria Math" w:eastAsia="Times New Roman" w:hAnsi="Cambria Math" w:cs="Times New Roman"/>
                </w:rPr>
                <m:t>1</m:t>
              </m:r>
              <m:r>
                <w:rPr>
                  <w:rFonts w:ascii="Cambria Math" w:eastAsia="Times New Roman" w:hAnsi="Cambria Math" w:cs="Times New Roman"/>
                </w:rPr>
                <m:t>,2,4,8,16…</m:t>
              </m:r>
            </m:e>
          </m:d>
        </m:oMath>
      </m:oMathPara>
    </w:p>
    <w:p w:rsidR="002E469F" w:rsidRDefault="002E469F" w:rsidP="002E469F">
      <w:pPr>
        <w:spacing w:after="0" w:line="240" w:lineRule="auto"/>
        <w:rPr>
          <w:rFonts w:ascii="Calibri" w:eastAsia="Times New Roman" w:hAnsi="Calibri" w:cs="Times New Roman"/>
        </w:rPr>
      </w:pPr>
    </w:p>
    <w:p w:rsidR="002E469F" w:rsidRDefault="0063345B" w:rsidP="002E469F">
      <w:pPr>
        <w:spacing w:after="0" w:line="240" w:lineRule="auto"/>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NumberOfBackupFiles</m:t>
              </m:r>
            </m:num>
            <m:den>
              <m:r>
                <w:rPr>
                  <w:rFonts w:ascii="Cambria Math" w:eastAsia="Times New Roman" w:hAnsi="Cambria Math" w:cs="Times New Roman"/>
                </w:rPr>
                <m:t>NumberNICs</m:t>
              </m:r>
            </m:den>
          </m:f>
          <m:r>
            <w:rPr>
              <w:rFonts w:ascii="Cambria Math" w:eastAsia="Times New Roman" w:hAnsi="Cambria Math" w:cs="Times New Roman"/>
            </w:rPr>
            <m:t>=n … n ∈</m:t>
          </m:r>
          <m:d>
            <m:dPr>
              <m:ctrlPr>
                <w:rPr>
                  <w:rFonts w:ascii="Cambria Math" w:eastAsia="Times New Roman" w:hAnsi="Cambria Math" w:cs="Times New Roman"/>
                  <w:i/>
                </w:rPr>
              </m:ctrlPr>
            </m:dPr>
            <m:e>
              <m:r>
                <w:rPr>
                  <w:rFonts w:ascii="Cambria Math" w:eastAsia="Times New Roman" w:hAnsi="Cambria Math" w:cs="Times New Roman"/>
                </w:rPr>
                <m:t>1,2,</m:t>
              </m:r>
              <m:r>
                <m:rPr>
                  <m:sty m:val="bi"/>
                </m:rPr>
                <w:rPr>
                  <w:rFonts w:ascii="Cambria Math" w:eastAsia="Times New Roman" w:hAnsi="Cambria Math" w:cs="Times New Roman"/>
                </w:rPr>
                <m:t>3</m:t>
              </m:r>
              <m:r>
                <w:rPr>
                  <w:rFonts w:ascii="Cambria Math" w:eastAsia="Times New Roman" w:hAnsi="Cambria Math" w:cs="Times New Roman"/>
                </w:rPr>
                <m:t>,</m:t>
              </m:r>
              <m:r>
                <m:rPr>
                  <m:sty m:val="bi"/>
                </m:rPr>
                <w:rPr>
                  <w:rFonts w:ascii="Cambria Math" w:eastAsia="Times New Roman" w:hAnsi="Cambria Math" w:cs="Times New Roman"/>
                </w:rPr>
                <m:t>4</m:t>
              </m:r>
              <m:r>
                <w:rPr>
                  <w:rFonts w:ascii="Cambria Math" w:eastAsia="Times New Roman" w:hAnsi="Cambria Math" w:cs="Times New Roman"/>
                </w:rPr>
                <m:t>,5, …</m:t>
              </m:r>
            </m:e>
          </m:d>
        </m:oMath>
      </m:oMathPara>
    </w:p>
    <w:p w:rsidR="002E469F" w:rsidRDefault="002E469F" w:rsidP="002E469F">
      <w:pPr>
        <w:spacing w:after="0" w:line="240" w:lineRule="auto"/>
        <w:rPr>
          <w:rFonts w:ascii="Calibri" w:eastAsia="Times New Roman" w:hAnsi="Calibri" w:cs="Times New Roman"/>
        </w:rPr>
      </w:pPr>
    </w:p>
    <w:p w:rsidR="002E469F" w:rsidRDefault="0063345B" w:rsidP="002E469F">
      <w:pPr>
        <w:spacing w:after="0" w:line="240" w:lineRule="auto"/>
        <w:rPr>
          <w:rFonts w:ascii="Calibri" w:eastAsia="Times New Roman" w:hAnsi="Calibri" w:cs="Times New Roman"/>
        </w:rPr>
      </w:pPr>
      <m:oMathPara>
        <m:oMath>
          <w:bookmarkStart w:id="27" w:name="OLE_LINK4"/>
          <w:bookmarkStart w:id="28" w:name="OLE_LINK5"/>
          <m:f>
            <m:fPr>
              <m:ctrlPr>
                <w:rPr>
                  <w:rFonts w:ascii="Cambria Math" w:eastAsia="Times New Roman" w:hAnsi="Cambria Math" w:cs="Times New Roman"/>
                  <w:i/>
                </w:rPr>
              </m:ctrlPr>
            </m:fPr>
            <m:num>
              <m:r>
                <w:rPr>
                  <w:rFonts w:ascii="Cambria Math" w:eastAsia="Times New Roman" w:hAnsi="Cambria Math" w:cs="Times New Roman"/>
                </w:rPr>
                <m:t>NumberOfDatabaseFiles</m:t>
              </m:r>
            </m:num>
            <m:den>
              <m:r>
                <w:rPr>
                  <w:rFonts w:ascii="Cambria Math" w:eastAsia="Times New Roman" w:hAnsi="Cambria Math" w:cs="Times New Roman"/>
                </w:rPr>
                <m:t>NumberLUNs</m:t>
              </m:r>
            </m:den>
          </m:f>
          <m:r>
            <w:rPr>
              <w:rFonts w:ascii="Cambria Math" w:eastAsia="Times New Roman" w:hAnsi="Cambria Math" w:cs="Times New Roman"/>
            </w:rPr>
            <m:t>=n … n ∈</m:t>
          </m:r>
          <m:d>
            <m:dPr>
              <m:ctrlPr>
                <w:rPr>
                  <w:rFonts w:ascii="Cambria Math" w:eastAsia="Times New Roman" w:hAnsi="Cambria Math" w:cs="Times New Roman"/>
                  <w:i/>
                </w:rPr>
              </m:ctrlPr>
            </m:dPr>
            <m:e>
              <m:r>
                <m:rPr>
                  <m:sty m:val="bi"/>
                </m:rPr>
                <w:rPr>
                  <w:rFonts w:ascii="Cambria Math" w:eastAsia="Times New Roman" w:hAnsi="Cambria Math" w:cs="Times New Roman"/>
                </w:rPr>
                <m:t>1</m:t>
              </m:r>
              <m:r>
                <w:rPr>
                  <w:rFonts w:ascii="Cambria Math" w:eastAsia="Times New Roman" w:hAnsi="Cambria Math" w:cs="Times New Roman"/>
                </w:rPr>
                <m:t>,2,3,4,…</m:t>
              </m:r>
            </m:e>
          </m:d>
        </m:oMath>
      </m:oMathPara>
    </w:p>
    <w:p w:rsidR="002E469F" w:rsidRDefault="002E469F" w:rsidP="002E469F">
      <w:pPr>
        <w:spacing w:after="0" w:line="240" w:lineRule="auto"/>
        <w:rPr>
          <w:rFonts w:ascii="Calibri" w:eastAsia="Times New Roman" w:hAnsi="Calibri" w:cs="Times New Roman"/>
        </w:rPr>
      </w:pPr>
    </w:p>
    <w:p w:rsidR="002E469F" w:rsidRDefault="0063345B" w:rsidP="002E469F">
      <w:pPr>
        <w:spacing w:after="0" w:line="240" w:lineRule="auto"/>
        <w:rPr>
          <w:rFonts w:ascii="Calibri" w:eastAsia="Times New Roman" w:hAnsi="Calibri" w:cs="Times New Roman"/>
        </w:rPr>
      </w:pPr>
      <m:oMathPara>
        <m:oMath>
          <w:bookmarkEnd w:id="27"/>
          <w:bookmarkEnd w:id="28"/>
          <m:f>
            <m:fPr>
              <m:ctrlPr>
                <w:rPr>
                  <w:rFonts w:ascii="Cambria Math" w:eastAsia="Times New Roman" w:hAnsi="Cambria Math" w:cs="Times New Roman"/>
                  <w:i/>
                </w:rPr>
              </m:ctrlPr>
            </m:fPr>
            <m:num>
              <m:r>
                <w:rPr>
                  <w:rFonts w:ascii="Cambria Math" w:eastAsia="Times New Roman" w:hAnsi="Cambria Math" w:cs="Times New Roman"/>
                </w:rPr>
                <m:t>NumberOfDatabaseFiles</m:t>
              </m:r>
            </m:num>
            <m:den>
              <m:r>
                <w:rPr>
                  <w:rFonts w:ascii="Cambria Math" w:eastAsia="Times New Roman" w:hAnsi="Cambria Math" w:cs="Times New Roman"/>
                </w:rPr>
                <m:t>NumberOfBackupFiles</m:t>
              </m:r>
            </m:den>
          </m:f>
          <m:r>
            <w:rPr>
              <w:rFonts w:ascii="Cambria Math" w:eastAsia="Times New Roman" w:hAnsi="Cambria Math" w:cs="Times New Roman"/>
            </w:rPr>
            <m:t>=n … n ∈</m:t>
          </m:r>
          <m:d>
            <m:dPr>
              <m:ctrlPr>
                <w:rPr>
                  <w:rFonts w:ascii="Cambria Math" w:eastAsia="Times New Roman" w:hAnsi="Cambria Math" w:cs="Times New Roman"/>
                  <w:i/>
                </w:rPr>
              </m:ctrlPr>
            </m:dPr>
            <m:e>
              <m:r>
                <w:rPr>
                  <w:rFonts w:ascii="Cambria Math" w:eastAsia="Times New Roman" w:hAnsi="Cambria Math" w:cs="Times New Roman"/>
                </w:rPr>
                <m:t>…,</m:t>
              </m:r>
              <m:f>
                <m:fPr>
                  <m:ctrlPr>
                    <w:rPr>
                      <w:rFonts w:ascii="Cambria Math" w:eastAsia="Times New Roman" w:hAnsi="Cambria Math" w:cs="Times New Roman"/>
                      <w:i/>
                    </w:rPr>
                  </m:ctrlPr>
                </m:fPr>
                <m:num>
                  <m:r>
                    <w:rPr>
                      <w:rFonts w:ascii="Cambria Math" w:eastAsia="Times New Roman" w:hAnsi="Cambria Math" w:cs="Times New Roman"/>
                    </w:rPr>
                    <m:t>1</m:t>
                  </m:r>
                </m:num>
                <m:den>
                  <m:r>
                    <w:rPr>
                      <w:rFonts w:ascii="Cambria Math" w:eastAsia="Times New Roman" w:hAnsi="Cambria Math" w:cs="Times New Roman"/>
                    </w:rPr>
                    <m:t>16</m:t>
                  </m:r>
                </m:den>
              </m:f>
              <m:r>
                <w:rPr>
                  <w:rFonts w:ascii="Cambria Math" w:eastAsia="Times New Roman" w:hAnsi="Cambria Math" w:cs="Times New Roman"/>
                </w:rPr>
                <m:t>,</m:t>
              </m:r>
              <m:f>
                <m:fPr>
                  <m:ctrlPr>
                    <w:rPr>
                      <w:rFonts w:ascii="Cambria Math" w:eastAsia="Times New Roman" w:hAnsi="Cambria Math" w:cs="Times New Roman"/>
                      <w:i/>
                    </w:rPr>
                  </m:ctrlPr>
                </m:fPr>
                <m:num>
                  <m:r>
                    <w:rPr>
                      <w:rFonts w:ascii="Cambria Math" w:eastAsia="Times New Roman" w:hAnsi="Cambria Math" w:cs="Times New Roman"/>
                    </w:rPr>
                    <m:t>1</m:t>
                  </m:r>
                </m:num>
                <m:den>
                  <m:r>
                    <w:rPr>
                      <w:rFonts w:ascii="Cambria Math" w:eastAsia="Times New Roman" w:hAnsi="Cambria Math" w:cs="Times New Roman"/>
                    </w:rPr>
                    <m:t>8</m:t>
                  </m:r>
                </m:den>
              </m:f>
              <m:r>
                <w:rPr>
                  <w:rFonts w:ascii="Cambria Math" w:eastAsia="Times New Roman" w:hAnsi="Cambria Math" w:cs="Times New Roman"/>
                </w:rPr>
                <m:t>,</m:t>
              </m:r>
              <m:f>
                <m:fPr>
                  <m:ctrlPr>
                    <w:rPr>
                      <w:rFonts w:ascii="Cambria Math" w:eastAsia="Times New Roman" w:hAnsi="Cambria Math" w:cs="Times New Roman"/>
                      <w:i/>
                    </w:rPr>
                  </m:ctrlPr>
                </m:fPr>
                <m:num>
                  <m:r>
                    <w:rPr>
                      <w:rFonts w:ascii="Cambria Math" w:eastAsia="Times New Roman" w:hAnsi="Cambria Math" w:cs="Times New Roman"/>
                    </w:rPr>
                    <m:t>1</m:t>
                  </m:r>
                </m:num>
                <m:den>
                  <m:r>
                    <w:rPr>
                      <w:rFonts w:ascii="Cambria Math" w:eastAsia="Times New Roman" w:hAnsi="Cambria Math" w:cs="Times New Roman"/>
                    </w:rPr>
                    <m:t>4</m:t>
                  </m:r>
                </m:den>
              </m:f>
              <m:r>
                <w:rPr>
                  <w:rFonts w:ascii="Cambria Math" w:eastAsia="Times New Roman" w:hAnsi="Cambria Math" w:cs="Times New Roman"/>
                </w:rPr>
                <m:t>,</m:t>
              </m:r>
              <m:f>
                <m:fPr>
                  <m:ctrlPr>
                    <w:rPr>
                      <w:rFonts w:ascii="Cambria Math" w:eastAsia="Times New Roman" w:hAnsi="Cambria Math" w:cs="Times New Roman"/>
                      <w:i/>
                    </w:rPr>
                  </m:ctrlPr>
                </m:fPr>
                <m:num>
                  <m:r>
                    <w:rPr>
                      <w:rFonts w:ascii="Cambria Math" w:eastAsia="Times New Roman" w:hAnsi="Cambria Math" w:cs="Times New Roman"/>
                    </w:rPr>
                    <m:t>1</m:t>
                  </m:r>
                </m:num>
                <m:den>
                  <m:r>
                    <w:rPr>
                      <w:rFonts w:ascii="Cambria Math" w:eastAsia="Times New Roman" w:hAnsi="Cambria Math" w:cs="Times New Roman"/>
                    </w:rPr>
                    <m:t>2</m:t>
                  </m:r>
                </m:den>
              </m:f>
              <m:r>
                <w:rPr>
                  <w:rFonts w:ascii="Cambria Math" w:eastAsia="Times New Roman" w:hAnsi="Cambria Math" w:cs="Times New Roman"/>
                </w:rPr>
                <m:t>,</m:t>
              </m:r>
              <m:r>
                <m:rPr>
                  <m:sty m:val="bi"/>
                </m:rPr>
                <w:rPr>
                  <w:rFonts w:ascii="Cambria Math" w:eastAsia="Times New Roman" w:hAnsi="Cambria Math" w:cs="Times New Roman"/>
                </w:rPr>
                <m:t>1</m:t>
              </m:r>
              <m:r>
                <w:rPr>
                  <w:rFonts w:ascii="Cambria Math" w:eastAsia="Times New Roman" w:hAnsi="Cambria Math" w:cs="Times New Roman"/>
                </w:rPr>
                <m:t>,2,4,8,16…</m:t>
              </m:r>
            </m:e>
          </m:d>
        </m:oMath>
      </m:oMathPara>
    </w:p>
    <w:p w:rsidR="002E469F" w:rsidRDefault="002E469F" w:rsidP="002E469F">
      <w:pPr>
        <w:spacing w:after="0" w:line="240" w:lineRule="auto"/>
        <w:rPr>
          <w:rFonts w:ascii="Calibri" w:eastAsia="Times New Roman" w:hAnsi="Calibri" w:cs="Times New Roman"/>
        </w:rPr>
      </w:pPr>
      <w:r w:rsidRPr="007169FE">
        <w:rPr>
          <w:rFonts w:ascii="Calibri" w:eastAsia="Times New Roman" w:hAnsi="Calibri" w:cs="Times New Roman"/>
        </w:rPr>
        <w:t> </w:t>
      </w:r>
    </w:p>
    <w:p w:rsidR="002E469F" w:rsidRPr="002E469F" w:rsidRDefault="0063345B" w:rsidP="002E469F">
      <w:pPr>
        <w:rPr>
          <w:rFonts w:ascii="Arial" w:hAnsi="Arial" w:cs="Arial"/>
        </w:rPr>
      </w:pPr>
      <m:oMathPara>
        <m:oMath>
          <m:f>
            <m:fPr>
              <m:ctrlPr>
                <w:rPr>
                  <w:rFonts w:ascii="Cambria Math" w:eastAsia="Times New Roman" w:hAnsi="Cambria Math" w:cs="Times New Roman"/>
                  <w:i/>
                </w:rPr>
              </m:ctrlPr>
            </m:fPr>
            <m:num>
              <m:r>
                <w:rPr>
                  <w:rFonts w:ascii="Cambria Math" w:eastAsia="Times New Roman" w:hAnsi="Cambria Math" w:cs="Times New Roman"/>
                </w:rPr>
                <m:t>NumberOfDatabaseFiles</m:t>
              </m:r>
            </m:num>
            <m:den>
              <m:r>
                <w:rPr>
                  <w:rFonts w:ascii="Cambria Math" w:eastAsia="Times New Roman" w:hAnsi="Cambria Math" w:cs="Times New Roman"/>
                </w:rPr>
                <m:t>NumberOfCores</m:t>
              </m:r>
            </m:den>
          </m:f>
          <m:r>
            <w:rPr>
              <w:rFonts w:ascii="Cambria Math" w:eastAsia="Times New Roman" w:hAnsi="Cambria Math" w:cs="Times New Roman"/>
            </w:rPr>
            <m:t>=n … n ∈</m:t>
          </m:r>
          <m:d>
            <m:dPr>
              <m:ctrlPr>
                <w:rPr>
                  <w:rFonts w:ascii="Cambria Math" w:eastAsia="Times New Roman" w:hAnsi="Cambria Math" w:cs="Times New Roman"/>
                  <w:i/>
                </w:rPr>
              </m:ctrlPr>
            </m:dPr>
            <m:e>
              <m:r>
                <w:rPr>
                  <w:rFonts w:ascii="Cambria Math" w:eastAsia="Times New Roman" w:hAnsi="Cambria Math" w:cs="Times New Roman"/>
                </w:rPr>
                <m:t>…,</m:t>
              </m:r>
              <m:f>
                <m:fPr>
                  <m:ctrlPr>
                    <w:rPr>
                      <w:rFonts w:ascii="Cambria Math" w:eastAsia="Times New Roman" w:hAnsi="Cambria Math" w:cs="Times New Roman"/>
                      <w:i/>
                    </w:rPr>
                  </m:ctrlPr>
                </m:fPr>
                <m:num>
                  <m:r>
                    <w:rPr>
                      <w:rFonts w:ascii="Cambria Math" w:eastAsia="Times New Roman" w:hAnsi="Cambria Math" w:cs="Times New Roman"/>
                    </w:rPr>
                    <m:t>1</m:t>
                  </m:r>
                </m:num>
                <m:den>
                  <m:r>
                    <w:rPr>
                      <w:rFonts w:ascii="Cambria Math" w:eastAsia="Times New Roman" w:hAnsi="Cambria Math" w:cs="Times New Roman"/>
                    </w:rPr>
                    <m:t>16</m:t>
                  </m:r>
                </m:den>
              </m:f>
              <m:r>
                <w:rPr>
                  <w:rFonts w:ascii="Cambria Math" w:eastAsia="Times New Roman" w:hAnsi="Cambria Math" w:cs="Times New Roman"/>
                </w:rPr>
                <m:t>,</m:t>
              </m:r>
              <m:f>
                <m:fPr>
                  <m:ctrlPr>
                    <w:rPr>
                      <w:rFonts w:ascii="Cambria Math" w:eastAsia="Times New Roman" w:hAnsi="Cambria Math" w:cs="Times New Roman"/>
                      <w:i/>
                    </w:rPr>
                  </m:ctrlPr>
                </m:fPr>
                <m:num>
                  <m:r>
                    <w:rPr>
                      <w:rFonts w:ascii="Cambria Math" w:eastAsia="Times New Roman" w:hAnsi="Cambria Math" w:cs="Times New Roman"/>
                    </w:rPr>
                    <m:t>1</m:t>
                  </m:r>
                </m:num>
                <m:den>
                  <m:r>
                    <w:rPr>
                      <w:rFonts w:ascii="Cambria Math" w:eastAsia="Times New Roman" w:hAnsi="Cambria Math" w:cs="Times New Roman"/>
                    </w:rPr>
                    <m:t>8</m:t>
                  </m:r>
                </m:den>
              </m:f>
              <m:r>
                <w:rPr>
                  <w:rFonts w:ascii="Cambria Math" w:eastAsia="Times New Roman" w:hAnsi="Cambria Math" w:cs="Times New Roman"/>
                </w:rPr>
                <m:t>,</m:t>
              </m:r>
              <m:f>
                <m:fPr>
                  <m:ctrlPr>
                    <w:rPr>
                      <w:rFonts w:ascii="Cambria Math" w:eastAsia="Times New Roman" w:hAnsi="Cambria Math" w:cs="Times New Roman"/>
                      <w:i/>
                    </w:rPr>
                  </m:ctrlPr>
                </m:fPr>
                <m:num>
                  <m:r>
                    <w:rPr>
                      <w:rFonts w:ascii="Cambria Math" w:eastAsia="Times New Roman" w:hAnsi="Cambria Math" w:cs="Times New Roman"/>
                    </w:rPr>
                    <m:t>1</m:t>
                  </m:r>
                </m:num>
                <m:den>
                  <m:r>
                    <w:rPr>
                      <w:rFonts w:ascii="Cambria Math" w:eastAsia="Times New Roman" w:hAnsi="Cambria Math" w:cs="Times New Roman"/>
                    </w:rPr>
                    <m:t>4</m:t>
                  </m:r>
                </m:den>
              </m:f>
              <m:r>
                <w:rPr>
                  <w:rFonts w:ascii="Cambria Math" w:eastAsia="Times New Roman" w:hAnsi="Cambria Math" w:cs="Times New Roman"/>
                </w:rPr>
                <m:t>,</m:t>
              </m:r>
              <m:f>
                <m:fPr>
                  <m:ctrlPr>
                    <w:rPr>
                      <w:rFonts w:ascii="Cambria Math" w:eastAsia="Times New Roman" w:hAnsi="Cambria Math" w:cs="Times New Roman"/>
                      <w:i/>
                    </w:rPr>
                  </m:ctrlPr>
                </m:fPr>
                <m:num>
                  <m:r>
                    <w:rPr>
                      <w:rFonts w:ascii="Cambria Math" w:eastAsia="Times New Roman" w:hAnsi="Cambria Math" w:cs="Times New Roman"/>
                    </w:rPr>
                    <m:t>1</m:t>
                  </m:r>
                </m:num>
                <m:den>
                  <m:r>
                    <w:rPr>
                      <w:rFonts w:ascii="Cambria Math" w:eastAsia="Times New Roman" w:hAnsi="Cambria Math" w:cs="Times New Roman"/>
                    </w:rPr>
                    <m:t>2</m:t>
                  </m:r>
                </m:den>
              </m:f>
              <m:r>
                <w:rPr>
                  <w:rFonts w:ascii="Cambria Math" w:eastAsia="Times New Roman" w:hAnsi="Cambria Math" w:cs="Times New Roman"/>
                </w:rPr>
                <m:t>,</m:t>
              </m:r>
              <m:r>
                <m:rPr>
                  <m:sty m:val="bi"/>
                </m:rPr>
                <w:rPr>
                  <w:rFonts w:ascii="Cambria Math" w:eastAsia="Times New Roman" w:hAnsi="Cambria Math" w:cs="Times New Roman"/>
                </w:rPr>
                <m:t>1</m:t>
              </m:r>
              <m:r>
                <w:rPr>
                  <w:rFonts w:ascii="Cambria Math" w:eastAsia="Times New Roman" w:hAnsi="Cambria Math" w:cs="Times New Roman"/>
                </w:rPr>
                <m:t>,2,4,8,16…</m:t>
              </m:r>
              <m:r>
                <m:rPr>
                  <m:sty m:val="p"/>
                </m:rPr>
                <w:rPr>
                  <w:rStyle w:val="CommentReference"/>
                </w:rPr>
                <m:t/>
              </m:r>
            </m:e>
          </m:d>
        </m:oMath>
      </m:oMathPara>
    </w:p>
    <w:p w:rsidR="00BB5B78" w:rsidRDefault="002E469F" w:rsidP="00C705B8">
      <w:pPr>
        <w:rPr>
          <w:rFonts w:ascii="Arial" w:hAnsi="Arial" w:cs="Arial"/>
        </w:rPr>
      </w:pPr>
      <w:r>
        <w:rPr>
          <w:rFonts w:ascii="Arial" w:hAnsi="Arial" w:cs="Arial"/>
        </w:rPr>
        <w:lastRenderedPageBreak/>
        <w:t>The database files should be evenly distributed across LUNs, and the backup files should be evenly distributed across network cards. For example, place two files on each LUN, and do not place two files on one LUN and one on the other.</w:t>
      </w:r>
    </w:p>
    <w:p w:rsidR="002E469F" w:rsidRDefault="00C60327" w:rsidP="00C705B8">
      <w:pPr>
        <w:rPr>
          <w:rFonts w:ascii="Arial" w:hAnsi="Arial" w:cs="Arial"/>
        </w:rPr>
      </w:pPr>
      <w:r>
        <w:rPr>
          <w:rFonts w:ascii="Arial" w:hAnsi="Arial" w:cs="Arial"/>
        </w:rPr>
        <w:t>Table 2</w:t>
      </w:r>
      <w:r w:rsidR="00232FA6">
        <w:rPr>
          <w:rFonts w:ascii="Arial" w:hAnsi="Arial" w:cs="Arial"/>
        </w:rPr>
        <w:t xml:space="preserve"> shows an example of balanced files and disks for good backup performance. These numbers are for backup performance only; you will not see a performance increase in normal database I/O between a database that has four files and a database that has eight files on the same number of LUNs.</w:t>
      </w:r>
    </w:p>
    <w:p w:rsidR="00232FA6" w:rsidRDefault="00232FA6" w:rsidP="00C705B8">
      <w:pPr>
        <w:rPr>
          <w:rFonts w:ascii="Arial" w:hAnsi="Arial" w:cs="Arial"/>
        </w:rPr>
      </w:pPr>
      <w:r>
        <w:rPr>
          <w:rFonts w:ascii="Arial" w:hAnsi="Arial" w:cs="Arial"/>
        </w:rPr>
        <w:t>Putting these formulas in context, here are some examples of good combinations.</w:t>
      </w:r>
    </w:p>
    <w:tbl>
      <w:tblPr>
        <w:tblStyle w:val="MtpsTableHeadered"/>
        <w:tblW w:w="9108" w:type="dxa"/>
        <w:tblLook w:val="04A0"/>
      </w:tblPr>
      <w:tblGrid>
        <w:gridCol w:w="1368"/>
        <w:gridCol w:w="2250"/>
        <w:gridCol w:w="2026"/>
        <w:gridCol w:w="1530"/>
        <w:gridCol w:w="1934"/>
      </w:tblGrid>
      <w:tr w:rsidR="005D3E32" w:rsidRPr="00674032" w:rsidTr="005D3E32">
        <w:trPr>
          <w:cnfStyle w:val="100000000000"/>
        </w:trPr>
        <w:tc>
          <w:tcPr>
            <w:tcW w:w="1368" w:type="dxa"/>
          </w:tcPr>
          <w:p w:rsidR="005D3E32" w:rsidRPr="00674032" w:rsidRDefault="005D3E32" w:rsidP="005D3E32">
            <w:pPr>
              <w:rPr>
                <w:rFonts w:ascii="Arial" w:hAnsi="Arial" w:cs="Arial"/>
              </w:rPr>
            </w:pPr>
            <w:r>
              <w:rPr>
                <w:rFonts w:ascii="Arial" w:hAnsi="Arial" w:cs="Arial"/>
              </w:rPr>
              <w:t>CPU cores</w:t>
            </w:r>
          </w:p>
        </w:tc>
        <w:tc>
          <w:tcPr>
            <w:tcW w:w="2250" w:type="dxa"/>
          </w:tcPr>
          <w:p w:rsidR="005D3E32" w:rsidRPr="00674032" w:rsidRDefault="005D3E32" w:rsidP="00F00903">
            <w:pPr>
              <w:rPr>
                <w:rFonts w:ascii="Arial" w:hAnsi="Arial" w:cs="Arial"/>
              </w:rPr>
            </w:pPr>
            <w:r>
              <w:rPr>
                <w:rFonts w:ascii="Arial" w:hAnsi="Arial" w:cs="Arial"/>
              </w:rPr>
              <w:t>LUNs for data files</w:t>
            </w:r>
          </w:p>
        </w:tc>
        <w:tc>
          <w:tcPr>
            <w:tcW w:w="2026" w:type="dxa"/>
          </w:tcPr>
          <w:p w:rsidR="005D3E32" w:rsidRPr="00674032" w:rsidRDefault="005D3E32" w:rsidP="00F00903">
            <w:pPr>
              <w:rPr>
                <w:rFonts w:ascii="Arial" w:hAnsi="Arial" w:cs="Arial"/>
              </w:rPr>
            </w:pPr>
            <w:r>
              <w:rPr>
                <w:rFonts w:ascii="Arial" w:hAnsi="Arial" w:cs="Arial"/>
              </w:rPr>
              <w:t>NICs for backup</w:t>
            </w:r>
          </w:p>
        </w:tc>
        <w:tc>
          <w:tcPr>
            <w:tcW w:w="1530" w:type="dxa"/>
          </w:tcPr>
          <w:p w:rsidR="005D3E32" w:rsidRPr="00674032" w:rsidRDefault="005D3E32" w:rsidP="00F00903">
            <w:pPr>
              <w:rPr>
                <w:rFonts w:ascii="Arial" w:hAnsi="Arial" w:cs="Arial"/>
              </w:rPr>
            </w:pPr>
            <w:r>
              <w:rPr>
                <w:rFonts w:ascii="Arial" w:hAnsi="Arial" w:cs="Arial"/>
              </w:rPr>
              <w:t>Data files</w:t>
            </w:r>
          </w:p>
        </w:tc>
        <w:tc>
          <w:tcPr>
            <w:tcW w:w="1934" w:type="dxa"/>
          </w:tcPr>
          <w:p w:rsidR="005D3E32" w:rsidRPr="00674032" w:rsidRDefault="005D3E32" w:rsidP="00F00903">
            <w:pPr>
              <w:rPr>
                <w:rFonts w:ascii="Arial" w:hAnsi="Arial" w:cs="Arial"/>
              </w:rPr>
            </w:pPr>
            <w:r>
              <w:rPr>
                <w:rFonts w:ascii="Arial" w:hAnsi="Arial" w:cs="Arial"/>
              </w:rPr>
              <w:t>Backup files</w:t>
            </w:r>
          </w:p>
        </w:tc>
      </w:tr>
      <w:tr w:rsidR="005D3E32" w:rsidRPr="00674032" w:rsidTr="005D3E32">
        <w:tc>
          <w:tcPr>
            <w:tcW w:w="1368" w:type="dxa"/>
          </w:tcPr>
          <w:p w:rsidR="005D3E32" w:rsidRPr="00674032" w:rsidRDefault="005D3E32" w:rsidP="00F00903">
            <w:pPr>
              <w:rPr>
                <w:rFonts w:ascii="Arial" w:hAnsi="Arial" w:cs="Arial"/>
              </w:rPr>
            </w:pPr>
            <w:r>
              <w:rPr>
                <w:rFonts w:ascii="Arial" w:hAnsi="Arial" w:cs="Arial"/>
              </w:rPr>
              <w:t>2</w:t>
            </w:r>
          </w:p>
        </w:tc>
        <w:tc>
          <w:tcPr>
            <w:tcW w:w="2250" w:type="dxa"/>
          </w:tcPr>
          <w:p w:rsidR="005D3E32" w:rsidRPr="00674032" w:rsidRDefault="005D3E32" w:rsidP="00F00903">
            <w:pPr>
              <w:rPr>
                <w:rFonts w:ascii="Arial" w:hAnsi="Arial" w:cs="Arial"/>
              </w:rPr>
            </w:pPr>
            <w:r>
              <w:rPr>
                <w:rFonts w:ascii="Arial" w:hAnsi="Arial" w:cs="Arial"/>
              </w:rPr>
              <w:t>1</w:t>
            </w:r>
          </w:p>
        </w:tc>
        <w:tc>
          <w:tcPr>
            <w:tcW w:w="2026" w:type="dxa"/>
          </w:tcPr>
          <w:p w:rsidR="005D3E32" w:rsidRPr="00674032" w:rsidRDefault="005D3E32" w:rsidP="00F00903">
            <w:pPr>
              <w:rPr>
                <w:rFonts w:ascii="Arial" w:hAnsi="Arial" w:cs="Arial"/>
              </w:rPr>
            </w:pPr>
            <w:r>
              <w:rPr>
                <w:rFonts w:ascii="Arial" w:hAnsi="Arial" w:cs="Arial"/>
              </w:rPr>
              <w:t>1</w:t>
            </w:r>
          </w:p>
        </w:tc>
        <w:tc>
          <w:tcPr>
            <w:tcW w:w="1530" w:type="dxa"/>
          </w:tcPr>
          <w:p w:rsidR="005D3E32" w:rsidRPr="00674032" w:rsidRDefault="005D3E32" w:rsidP="00F00903">
            <w:pPr>
              <w:rPr>
                <w:rFonts w:ascii="Arial" w:hAnsi="Arial" w:cs="Arial"/>
              </w:rPr>
            </w:pPr>
            <w:r>
              <w:rPr>
                <w:rFonts w:ascii="Arial" w:hAnsi="Arial" w:cs="Arial"/>
              </w:rPr>
              <w:t>2</w:t>
            </w:r>
          </w:p>
        </w:tc>
        <w:tc>
          <w:tcPr>
            <w:tcW w:w="1934" w:type="dxa"/>
          </w:tcPr>
          <w:p w:rsidR="005D3E32" w:rsidRPr="00674032" w:rsidRDefault="005D3E32" w:rsidP="00F00903">
            <w:pPr>
              <w:rPr>
                <w:rFonts w:ascii="Arial" w:hAnsi="Arial" w:cs="Arial"/>
              </w:rPr>
            </w:pPr>
            <w:r>
              <w:rPr>
                <w:rFonts w:ascii="Arial" w:hAnsi="Arial" w:cs="Arial"/>
              </w:rPr>
              <w:t>2</w:t>
            </w:r>
          </w:p>
        </w:tc>
      </w:tr>
      <w:tr w:rsidR="005D3E32" w:rsidRPr="00674032" w:rsidTr="005D3E32">
        <w:tc>
          <w:tcPr>
            <w:tcW w:w="1368" w:type="dxa"/>
          </w:tcPr>
          <w:p w:rsidR="005D3E32" w:rsidRPr="00674032" w:rsidRDefault="005D3E32" w:rsidP="00F00903">
            <w:pPr>
              <w:rPr>
                <w:rFonts w:ascii="Arial" w:hAnsi="Arial" w:cs="Arial"/>
              </w:rPr>
            </w:pPr>
            <w:r>
              <w:rPr>
                <w:rFonts w:ascii="Arial" w:hAnsi="Arial" w:cs="Arial"/>
              </w:rPr>
              <w:t>4</w:t>
            </w:r>
          </w:p>
        </w:tc>
        <w:tc>
          <w:tcPr>
            <w:tcW w:w="2250" w:type="dxa"/>
          </w:tcPr>
          <w:p w:rsidR="005D3E32" w:rsidRPr="00674032" w:rsidRDefault="005D3E32" w:rsidP="00F00903">
            <w:pPr>
              <w:rPr>
                <w:rFonts w:ascii="Arial" w:hAnsi="Arial" w:cs="Arial"/>
              </w:rPr>
            </w:pPr>
            <w:r>
              <w:rPr>
                <w:rFonts w:ascii="Arial" w:hAnsi="Arial" w:cs="Arial"/>
              </w:rPr>
              <w:t>2</w:t>
            </w:r>
          </w:p>
        </w:tc>
        <w:tc>
          <w:tcPr>
            <w:tcW w:w="2026" w:type="dxa"/>
          </w:tcPr>
          <w:p w:rsidR="005D3E32" w:rsidRPr="00674032" w:rsidRDefault="005D3E32" w:rsidP="00F00903">
            <w:pPr>
              <w:rPr>
                <w:rFonts w:ascii="Arial" w:hAnsi="Arial" w:cs="Arial"/>
              </w:rPr>
            </w:pPr>
            <w:r>
              <w:rPr>
                <w:rFonts w:ascii="Arial" w:hAnsi="Arial" w:cs="Arial"/>
              </w:rPr>
              <w:t>2</w:t>
            </w:r>
          </w:p>
        </w:tc>
        <w:tc>
          <w:tcPr>
            <w:tcW w:w="1530" w:type="dxa"/>
          </w:tcPr>
          <w:p w:rsidR="005D3E32" w:rsidRPr="00674032" w:rsidRDefault="005D3E32" w:rsidP="00F00903">
            <w:pPr>
              <w:rPr>
                <w:rFonts w:ascii="Arial" w:hAnsi="Arial" w:cs="Arial"/>
              </w:rPr>
            </w:pPr>
            <w:r>
              <w:rPr>
                <w:rFonts w:ascii="Arial" w:hAnsi="Arial" w:cs="Arial"/>
              </w:rPr>
              <w:t>2</w:t>
            </w:r>
          </w:p>
        </w:tc>
        <w:tc>
          <w:tcPr>
            <w:tcW w:w="1934" w:type="dxa"/>
          </w:tcPr>
          <w:p w:rsidR="005D3E32" w:rsidRPr="00674032" w:rsidRDefault="005D3E32" w:rsidP="00F00903">
            <w:pPr>
              <w:rPr>
                <w:rFonts w:ascii="Arial" w:hAnsi="Arial" w:cs="Arial"/>
              </w:rPr>
            </w:pPr>
            <w:r>
              <w:rPr>
                <w:rFonts w:ascii="Arial" w:hAnsi="Arial" w:cs="Arial"/>
              </w:rPr>
              <w:t>4</w:t>
            </w:r>
          </w:p>
        </w:tc>
      </w:tr>
      <w:tr w:rsidR="005D3E32" w:rsidRPr="00674032" w:rsidTr="005D3E32">
        <w:tc>
          <w:tcPr>
            <w:tcW w:w="1368" w:type="dxa"/>
          </w:tcPr>
          <w:p w:rsidR="005D3E32" w:rsidRDefault="005D3E32" w:rsidP="00F00903">
            <w:pPr>
              <w:rPr>
                <w:rFonts w:ascii="Arial" w:hAnsi="Arial" w:cs="Arial"/>
              </w:rPr>
            </w:pPr>
            <w:r>
              <w:rPr>
                <w:rFonts w:ascii="Arial" w:hAnsi="Arial" w:cs="Arial"/>
              </w:rPr>
              <w:t>4</w:t>
            </w:r>
          </w:p>
        </w:tc>
        <w:tc>
          <w:tcPr>
            <w:tcW w:w="2250" w:type="dxa"/>
          </w:tcPr>
          <w:p w:rsidR="005D3E32" w:rsidRPr="00674032" w:rsidRDefault="005D3E32" w:rsidP="00F00903">
            <w:pPr>
              <w:rPr>
                <w:rFonts w:ascii="Arial" w:hAnsi="Arial" w:cs="Arial"/>
              </w:rPr>
            </w:pPr>
            <w:r>
              <w:rPr>
                <w:rFonts w:ascii="Arial" w:hAnsi="Arial" w:cs="Arial"/>
              </w:rPr>
              <w:t>4</w:t>
            </w:r>
          </w:p>
        </w:tc>
        <w:tc>
          <w:tcPr>
            <w:tcW w:w="2026" w:type="dxa"/>
          </w:tcPr>
          <w:p w:rsidR="005D3E32" w:rsidRPr="00674032" w:rsidRDefault="005D3E32" w:rsidP="00F00903">
            <w:pPr>
              <w:rPr>
                <w:rFonts w:ascii="Arial" w:hAnsi="Arial" w:cs="Arial"/>
              </w:rPr>
            </w:pPr>
            <w:r>
              <w:rPr>
                <w:rFonts w:ascii="Arial" w:hAnsi="Arial" w:cs="Arial"/>
              </w:rPr>
              <w:t>2</w:t>
            </w:r>
          </w:p>
        </w:tc>
        <w:tc>
          <w:tcPr>
            <w:tcW w:w="1530" w:type="dxa"/>
          </w:tcPr>
          <w:p w:rsidR="005D3E32" w:rsidRPr="00674032" w:rsidRDefault="005D3E32" w:rsidP="00F00903">
            <w:pPr>
              <w:rPr>
                <w:rFonts w:ascii="Arial" w:hAnsi="Arial" w:cs="Arial"/>
              </w:rPr>
            </w:pPr>
            <w:r>
              <w:rPr>
                <w:rFonts w:ascii="Arial" w:hAnsi="Arial" w:cs="Arial"/>
              </w:rPr>
              <w:t>4</w:t>
            </w:r>
          </w:p>
        </w:tc>
        <w:tc>
          <w:tcPr>
            <w:tcW w:w="1934" w:type="dxa"/>
          </w:tcPr>
          <w:p w:rsidR="005D3E32" w:rsidRPr="00674032" w:rsidRDefault="005D3E32" w:rsidP="00F00903">
            <w:pPr>
              <w:rPr>
                <w:rFonts w:ascii="Arial" w:hAnsi="Arial" w:cs="Arial"/>
              </w:rPr>
            </w:pPr>
            <w:r>
              <w:rPr>
                <w:rFonts w:ascii="Arial" w:hAnsi="Arial" w:cs="Arial"/>
              </w:rPr>
              <w:t>4</w:t>
            </w:r>
          </w:p>
        </w:tc>
      </w:tr>
      <w:tr w:rsidR="005D3E32" w:rsidRPr="00674032" w:rsidTr="005D3E32">
        <w:tc>
          <w:tcPr>
            <w:tcW w:w="1368" w:type="dxa"/>
          </w:tcPr>
          <w:p w:rsidR="005D3E32" w:rsidRDefault="005D3E32" w:rsidP="00F00903">
            <w:pPr>
              <w:rPr>
                <w:rFonts w:ascii="Arial" w:hAnsi="Arial" w:cs="Arial"/>
              </w:rPr>
            </w:pPr>
            <w:r>
              <w:rPr>
                <w:rFonts w:ascii="Arial" w:hAnsi="Arial" w:cs="Arial"/>
              </w:rPr>
              <w:t>8</w:t>
            </w:r>
          </w:p>
        </w:tc>
        <w:tc>
          <w:tcPr>
            <w:tcW w:w="2250" w:type="dxa"/>
          </w:tcPr>
          <w:p w:rsidR="005D3E32" w:rsidRPr="00674032" w:rsidRDefault="005D3E32" w:rsidP="00F00903">
            <w:pPr>
              <w:rPr>
                <w:rFonts w:ascii="Arial" w:hAnsi="Arial" w:cs="Arial"/>
              </w:rPr>
            </w:pPr>
            <w:r>
              <w:rPr>
                <w:rFonts w:ascii="Arial" w:hAnsi="Arial" w:cs="Arial"/>
              </w:rPr>
              <w:t>2</w:t>
            </w:r>
          </w:p>
        </w:tc>
        <w:tc>
          <w:tcPr>
            <w:tcW w:w="2026" w:type="dxa"/>
          </w:tcPr>
          <w:p w:rsidR="005D3E32" w:rsidRPr="00674032" w:rsidRDefault="005D3E32" w:rsidP="00F00903">
            <w:pPr>
              <w:rPr>
                <w:rFonts w:ascii="Arial" w:hAnsi="Arial" w:cs="Arial"/>
              </w:rPr>
            </w:pPr>
            <w:r>
              <w:rPr>
                <w:rFonts w:ascii="Arial" w:hAnsi="Arial" w:cs="Arial"/>
              </w:rPr>
              <w:t>2</w:t>
            </w:r>
          </w:p>
        </w:tc>
        <w:tc>
          <w:tcPr>
            <w:tcW w:w="1530" w:type="dxa"/>
          </w:tcPr>
          <w:p w:rsidR="005D3E32" w:rsidRPr="00674032" w:rsidRDefault="005D3E32" w:rsidP="00F00903">
            <w:pPr>
              <w:rPr>
                <w:rFonts w:ascii="Arial" w:hAnsi="Arial" w:cs="Arial"/>
              </w:rPr>
            </w:pPr>
            <w:r>
              <w:rPr>
                <w:rFonts w:ascii="Arial" w:hAnsi="Arial" w:cs="Arial"/>
              </w:rPr>
              <w:t>2</w:t>
            </w:r>
          </w:p>
        </w:tc>
        <w:tc>
          <w:tcPr>
            <w:tcW w:w="1934" w:type="dxa"/>
          </w:tcPr>
          <w:p w:rsidR="005D3E32" w:rsidRPr="00674032" w:rsidRDefault="005D3E32" w:rsidP="00F00903">
            <w:pPr>
              <w:rPr>
                <w:rFonts w:ascii="Arial" w:hAnsi="Arial" w:cs="Arial"/>
              </w:rPr>
            </w:pPr>
            <w:r>
              <w:rPr>
                <w:rFonts w:ascii="Arial" w:hAnsi="Arial" w:cs="Arial"/>
              </w:rPr>
              <w:t>8</w:t>
            </w:r>
          </w:p>
        </w:tc>
      </w:tr>
      <w:tr w:rsidR="005D3E32" w:rsidRPr="00674032" w:rsidTr="005D3E32">
        <w:tc>
          <w:tcPr>
            <w:tcW w:w="1368" w:type="dxa"/>
          </w:tcPr>
          <w:p w:rsidR="005D3E32" w:rsidRDefault="005D3E32" w:rsidP="00F00903">
            <w:pPr>
              <w:rPr>
                <w:rFonts w:ascii="Arial" w:hAnsi="Arial" w:cs="Arial"/>
              </w:rPr>
            </w:pPr>
            <w:r>
              <w:rPr>
                <w:rFonts w:ascii="Arial" w:hAnsi="Arial" w:cs="Arial"/>
              </w:rPr>
              <w:t>8</w:t>
            </w:r>
          </w:p>
        </w:tc>
        <w:tc>
          <w:tcPr>
            <w:tcW w:w="2250" w:type="dxa"/>
          </w:tcPr>
          <w:p w:rsidR="005D3E32" w:rsidRPr="00674032" w:rsidRDefault="005D3E32" w:rsidP="00F00903">
            <w:pPr>
              <w:rPr>
                <w:rFonts w:ascii="Arial" w:hAnsi="Arial" w:cs="Arial"/>
              </w:rPr>
            </w:pPr>
            <w:r>
              <w:rPr>
                <w:rFonts w:ascii="Arial" w:hAnsi="Arial" w:cs="Arial"/>
              </w:rPr>
              <w:t>4</w:t>
            </w:r>
          </w:p>
        </w:tc>
        <w:tc>
          <w:tcPr>
            <w:tcW w:w="2026" w:type="dxa"/>
          </w:tcPr>
          <w:p w:rsidR="005D3E32" w:rsidRPr="00674032" w:rsidRDefault="005D3E32" w:rsidP="00F00903">
            <w:pPr>
              <w:rPr>
                <w:rFonts w:ascii="Arial" w:hAnsi="Arial" w:cs="Arial"/>
              </w:rPr>
            </w:pPr>
            <w:r>
              <w:rPr>
                <w:rFonts w:ascii="Arial" w:hAnsi="Arial" w:cs="Arial"/>
              </w:rPr>
              <w:t>2</w:t>
            </w:r>
          </w:p>
        </w:tc>
        <w:tc>
          <w:tcPr>
            <w:tcW w:w="1530" w:type="dxa"/>
          </w:tcPr>
          <w:p w:rsidR="005D3E32" w:rsidRPr="00674032" w:rsidRDefault="005D3E32" w:rsidP="00F00903">
            <w:pPr>
              <w:rPr>
                <w:rFonts w:ascii="Arial" w:hAnsi="Arial" w:cs="Arial"/>
              </w:rPr>
            </w:pPr>
            <w:r>
              <w:rPr>
                <w:rFonts w:ascii="Arial" w:hAnsi="Arial" w:cs="Arial"/>
              </w:rPr>
              <w:t>4</w:t>
            </w:r>
          </w:p>
        </w:tc>
        <w:tc>
          <w:tcPr>
            <w:tcW w:w="1934" w:type="dxa"/>
          </w:tcPr>
          <w:p w:rsidR="005D3E32" w:rsidRPr="00674032" w:rsidRDefault="005D3E32" w:rsidP="00F00903">
            <w:pPr>
              <w:rPr>
                <w:rFonts w:ascii="Arial" w:hAnsi="Arial" w:cs="Arial"/>
              </w:rPr>
            </w:pPr>
            <w:r>
              <w:rPr>
                <w:rFonts w:ascii="Arial" w:hAnsi="Arial" w:cs="Arial"/>
              </w:rPr>
              <w:t>8</w:t>
            </w:r>
          </w:p>
        </w:tc>
      </w:tr>
      <w:tr w:rsidR="005D3E32" w:rsidRPr="00674032" w:rsidTr="005D3E32">
        <w:tc>
          <w:tcPr>
            <w:tcW w:w="1368" w:type="dxa"/>
          </w:tcPr>
          <w:p w:rsidR="005D3E32" w:rsidRDefault="005D3E32" w:rsidP="00F00903">
            <w:pPr>
              <w:rPr>
                <w:rFonts w:ascii="Arial" w:hAnsi="Arial" w:cs="Arial"/>
              </w:rPr>
            </w:pPr>
            <w:r>
              <w:rPr>
                <w:rFonts w:ascii="Arial" w:hAnsi="Arial" w:cs="Arial"/>
              </w:rPr>
              <w:t>16</w:t>
            </w:r>
          </w:p>
        </w:tc>
        <w:tc>
          <w:tcPr>
            <w:tcW w:w="2250" w:type="dxa"/>
          </w:tcPr>
          <w:p w:rsidR="005D3E32" w:rsidRPr="00674032" w:rsidRDefault="005D3E32" w:rsidP="00F00903">
            <w:pPr>
              <w:rPr>
                <w:rFonts w:ascii="Arial" w:hAnsi="Arial" w:cs="Arial"/>
              </w:rPr>
            </w:pPr>
            <w:r>
              <w:rPr>
                <w:rFonts w:ascii="Arial" w:hAnsi="Arial" w:cs="Arial"/>
              </w:rPr>
              <w:t>2</w:t>
            </w:r>
          </w:p>
        </w:tc>
        <w:tc>
          <w:tcPr>
            <w:tcW w:w="2026" w:type="dxa"/>
          </w:tcPr>
          <w:p w:rsidR="005D3E32" w:rsidRPr="00674032" w:rsidRDefault="005D3E32" w:rsidP="00F00903">
            <w:pPr>
              <w:rPr>
                <w:rFonts w:ascii="Arial" w:hAnsi="Arial" w:cs="Arial"/>
              </w:rPr>
            </w:pPr>
            <w:r>
              <w:rPr>
                <w:rFonts w:ascii="Arial" w:hAnsi="Arial" w:cs="Arial"/>
              </w:rPr>
              <w:t>2</w:t>
            </w:r>
          </w:p>
        </w:tc>
        <w:tc>
          <w:tcPr>
            <w:tcW w:w="1530" w:type="dxa"/>
          </w:tcPr>
          <w:p w:rsidR="005D3E32" w:rsidRPr="00674032" w:rsidRDefault="005D3E32" w:rsidP="00F00903">
            <w:pPr>
              <w:rPr>
                <w:rFonts w:ascii="Arial" w:hAnsi="Arial" w:cs="Arial"/>
              </w:rPr>
            </w:pPr>
            <w:r>
              <w:rPr>
                <w:rFonts w:ascii="Arial" w:hAnsi="Arial" w:cs="Arial"/>
              </w:rPr>
              <w:t>8</w:t>
            </w:r>
          </w:p>
        </w:tc>
        <w:tc>
          <w:tcPr>
            <w:tcW w:w="1934" w:type="dxa"/>
          </w:tcPr>
          <w:p w:rsidR="005D3E32" w:rsidRPr="00674032" w:rsidRDefault="005D3E32" w:rsidP="00F00903">
            <w:pPr>
              <w:rPr>
                <w:rFonts w:ascii="Arial" w:hAnsi="Arial" w:cs="Arial"/>
              </w:rPr>
            </w:pPr>
            <w:r>
              <w:rPr>
                <w:rFonts w:ascii="Arial" w:hAnsi="Arial" w:cs="Arial"/>
              </w:rPr>
              <w:t>8</w:t>
            </w:r>
          </w:p>
        </w:tc>
      </w:tr>
      <w:tr w:rsidR="005D3E32" w:rsidRPr="00674032" w:rsidTr="005D3E32">
        <w:tc>
          <w:tcPr>
            <w:tcW w:w="1368" w:type="dxa"/>
          </w:tcPr>
          <w:p w:rsidR="005D3E32" w:rsidRDefault="005D3E32" w:rsidP="00F00903">
            <w:pPr>
              <w:rPr>
                <w:rFonts w:ascii="Arial" w:hAnsi="Arial" w:cs="Arial"/>
              </w:rPr>
            </w:pPr>
            <w:r>
              <w:rPr>
                <w:rFonts w:ascii="Arial" w:hAnsi="Arial" w:cs="Arial"/>
              </w:rPr>
              <w:t>16</w:t>
            </w:r>
          </w:p>
        </w:tc>
        <w:tc>
          <w:tcPr>
            <w:tcW w:w="2250" w:type="dxa"/>
          </w:tcPr>
          <w:p w:rsidR="005D3E32" w:rsidRPr="00674032" w:rsidRDefault="005D3E32" w:rsidP="00F00903">
            <w:pPr>
              <w:rPr>
                <w:rFonts w:ascii="Arial" w:hAnsi="Arial" w:cs="Arial"/>
              </w:rPr>
            </w:pPr>
            <w:r>
              <w:rPr>
                <w:rFonts w:ascii="Arial" w:hAnsi="Arial" w:cs="Arial"/>
              </w:rPr>
              <w:t>4</w:t>
            </w:r>
          </w:p>
        </w:tc>
        <w:tc>
          <w:tcPr>
            <w:tcW w:w="2026" w:type="dxa"/>
          </w:tcPr>
          <w:p w:rsidR="005D3E32" w:rsidRPr="00674032" w:rsidRDefault="005D3E32" w:rsidP="00F00903">
            <w:pPr>
              <w:rPr>
                <w:rFonts w:ascii="Arial" w:hAnsi="Arial" w:cs="Arial"/>
              </w:rPr>
            </w:pPr>
            <w:r>
              <w:rPr>
                <w:rFonts w:ascii="Arial" w:hAnsi="Arial" w:cs="Arial"/>
              </w:rPr>
              <w:t>4</w:t>
            </w:r>
          </w:p>
        </w:tc>
        <w:tc>
          <w:tcPr>
            <w:tcW w:w="1530" w:type="dxa"/>
          </w:tcPr>
          <w:p w:rsidR="005D3E32" w:rsidRPr="00674032" w:rsidRDefault="005D3E32" w:rsidP="00F00903">
            <w:pPr>
              <w:rPr>
                <w:rFonts w:ascii="Arial" w:hAnsi="Arial" w:cs="Arial"/>
              </w:rPr>
            </w:pPr>
            <w:r>
              <w:rPr>
                <w:rFonts w:ascii="Arial" w:hAnsi="Arial" w:cs="Arial"/>
              </w:rPr>
              <w:t>8</w:t>
            </w:r>
          </w:p>
        </w:tc>
        <w:tc>
          <w:tcPr>
            <w:tcW w:w="1934" w:type="dxa"/>
          </w:tcPr>
          <w:p w:rsidR="005D3E32" w:rsidRPr="00674032" w:rsidRDefault="005D3E32" w:rsidP="00F00903">
            <w:pPr>
              <w:rPr>
                <w:rFonts w:ascii="Arial" w:hAnsi="Arial" w:cs="Arial"/>
              </w:rPr>
            </w:pPr>
            <w:r>
              <w:rPr>
                <w:rFonts w:ascii="Arial" w:hAnsi="Arial" w:cs="Arial"/>
              </w:rPr>
              <w:t>8</w:t>
            </w:r>
          </w:p>
        </w:tc>
      </w:tr>
      <w:tr w:rsidR="005D3E32" w:rsidRPr="00674032" w:rsidTr="005D3E32">
        <w:tc>
          <w:tcPr>
            <w:tcW w:w="1368" w:type="dxa"/>
          </w:tcPr>
          <w:p w:rsidR="005D3E32" w:rsidRDefault="005D3E32" w:rsidP="00F00903">
            <w:pPr>
              <w:rPr>
                <w:rFonts w:ascii="Arial" w:hAnsi="Arial" w:cs="Arial"/>
              </w:rPr>
            </w:pPr>
            <w:r>
              <w:rPr>
                <w:rFonts w:ascii="Arial" w:hAnsi="Arial" w:cs="Arial"/>
              </w:rPr>
              <w:t>16</w:t>
            </w:r>
          </w:p>
        </w:tc>
        <w:tc>
          <w:tcPr>
            <w:tcW w:w="2250" w:type="dxa"/>
          </w:tcPr>
          <w:p w:rsidR="005D3E32" w:rsidRPr="00674032" w:rsidRDefault="005D3E32" w:rsidP="00F00903">
            <w:pPr>
              <w:rPr>
                <w:rFonts w:ascii="Arial" w:hAnsi="Arial" w:cs="Arial"/>
              </w:rPr>
            </w:pPr>
            <w:r>
              <w:rPr>
                <w:rFonts w:ascii="Arial" w:hAnsi="Arial" w:cs="Arial"/>
              </w:rPr>
              <w:t>4</w:t>
            </w:r>
          </w:p>
        </w:tc>
        <w:tc>
          <w:tcPr>
            <w:tcW w:w="2026" w:type="dxa"/>
          </w:tcPr>
          <w:p w:rsidR="005D3E32" w:rsidRPr="00674032" w:rsidRDefault="005D3E32" w:rsidP="00F00903">
            <w:pPr>
              <w:rPr>
                <w:rFonts w:ascii="Arial" w:hAnsi="Arial" w:cs="Arial"/>
              </w:rPr>
            </w:pPr>
            <w:r>
              <w:rPr>
                <w:rFonts w:ascii="Arial" w:hAnsi="Arial" w:cs="Arial"/>
              </w:rPr>
              <w:t>4</w:t>
            </w:r>
          </w:p>
        </w:tc>
        <w:tc>
          <w:tcPr>
            <w:tcW w:w="1530" w:type="dxa"/>
          </w:tcPr>
          <w:p w:rsidR="005D3E32" w:rsidRPr="00674032" w:rsidRDefault="005D3E32" w:rsidP="00F00903">
            <w:pPr>
              <w:rPr>
                <w:rFonts w:ascii="Arial" w:hAnsi="Arial" w:cs="Arial"/>
              </w:rPr>
            </w:pPr>
            <w:r>
              <w:rPr>
                <w:rFonts w:ascii="Arial" w:hAnsi="Arial" w:cs="Arial"/>
              </w:rPr>
              <w:t>16</w:t>
            </w:r>
          </w:p>
        </w:tc>
        <w:tc>
          <w:tcPr>
            <w:tcW w:w="1934" w:type="dxa"/>
          </w:tcPr>
          <w:p w:rsidR="005D3E32" w:rsidRPr="00674032" w:rsidRDefault="005D3E32" w:rsidP="00F00903">
            <w:pPr>
              <w:rPr>
                <w:rFonts w:ascii="Arial" w:hAnsi="Arial" w:cs="Arial"/>
              </w:rPr>
            </w:pPr>
            <w:r>
              <w:rPr>
                <w:rFonts w:ascii="Arial" w:hAnsi="Arial" w:cs="Arial"/>
              </w:rPr>
              <w:t>16</w:t>
            </w:r>
          </w:p>
        </w:tc>
      </w:tr>
      <w:tr w:rsidR="005D3E32" w:rsidRPr="00674032" w:rsidTr="005D3E32">
        <w:tc>
          <w:tcPr>
            <w:tcW w:w="1368" w:type="dxa"/>
          </w:tcPr>
          <w:p w:rsidR="005D3E32" w:rsidRDefault="005D3E32" w:rsidP="00F00903">
            <w:pPr>
              <w:rPr>
                <w:rFonts w:ascii="Arial" w:hAnsi="Arial" w:cs="Arial"/>
              </w:rPr>
            </w:pPr>
            <w:r>
              <w:rPr>
                <w:rFonts w:ascii="Arial" w:hAnsi="Arial" w:cs="Arial"/>
              </w:rPr>
              <w:t>16</w:t>
            </w:r>
          </w:p>
        </w:tc>
        <w:tc>
          <w:tcPr>
            <w:tcW w:w="2250" w:type="dxa"/>
          </w:tcPr>
          <w:p w:rsidR="005D3E32" w:rsidRPr="00674032" w:rsidRDefault="005D3E32" w:rsidP="00F00903">
            <w:pPr>
              <w:rPr>
                <w:rFonts w:ascii="Arial" w:hAnsi="Arial" w:cs="Arial"/>
              </w:rPr>
            </w:pPr>
            <w:r>
              <w:rPr>
                <w:rFonts w:ascii="Arial" w:hAnsi="Arial" w:cs="Arial"/>
              </w:rPr>
              <w:t>8</w:t>
            </w:r>
          </w:p>
        </w:tc>
        <w:tc>
          <w:tcPr>
            <w:tcW w:w="2026" w:type="dxa"/>
          </w:tcPr>
          <w:p w:rsidR="005D3E32" w:rsidRPr="00674032" w:rsidRDefault="005D3E32" w:rsidP="00F00903">
            <w:pPr>
              <w:rPr>
                <w:rFonts w:ascii="Arial" w:hAnsi="Arial" w:cs="Arial"/>
              </w:rPr>
            </w:pPr>
            <w:r>
              <w:rPr>
                <w:rFonts w:ascii="Arial" w:hAnsi="Arial" w:cs="Arial"/>
              </w:rPr>
              <w:t>4</w:t>
            </w:r>
          </w:p>
        </w:tc>
        <w:tc>
          <w:tcPr>
            <w:tcW w:w="1530" w:type="dxa"/>
          </w:tcPr>
          <w:p w:rsidR="005D3E32" w:rsidRPr="00674032" w:rsidRDefault="005D3E32" w:rsidP="00F00903">
            <w:pPr>
              <w:rPr>
                <w:rFonts w:ascii="Arial" w:hAnsi="Arial" w:cs="Arial"/>
              </w:rPr>
            </w:pPr>
            <w:r>
              <w:rPr>
                <w:rFonts w:ascii="Arial" w:hAnsi="Arial" w:cs="Arial"/>
              </w:rPr>
              <w:t>16</w:t>
            </w:r>
          </w:p>
        </w:tc>
        <w:tc>
          <w:tcPr>
            <w:tcW w:w="1934" w:type="dxa"/>
          </w:tcPr>
          <w:p w:rsidR="005D3E32" w:rsidRPr="00674032" w:rsidRDefault="005D3E32" w:rsidP="00F00903">
            <w:pPr>
              <w:rPr>
                <w:rFonts w:ascii="Arial" w:hAnsi="Arial" w:cs="Arial"/>
              </w:rPr>
            </w:pPr>
            <w:r>
              <w:rPr>
                <w:rFonts w:ascii="Arial" w:hAnsi="Arial" w:cs="Arial"/>
              </w:rPr>
              <w:t>16</w:t>
            </w:r>
          </w:p>
        </w:tc>
      </w:tr>
      <w:tr w:rsidR="005D3E32" w:rsidRPr="00674032" w:rsidTr="005D3E32">
        <w:tc>
          <w:tcPr>
            <w:tcW w:w="1368" w:type="dxa"/>
          </w:tcPr>
          <w:p w:rsidR="005D3E32" w:rsidRDefault="005D3E32" w:rsidP="00F00903">
            <w:pPr>
              <w:rPr>
                <w:rFonts w:ascii="Arial" w:hAnsi="Arial" w:cs="Arial"/>
              </w:rPr>
            </w:pPr>
            <w:r>
              <w:rPr>
                <w:rFonts w:ascii="Arial" w:hAnsi="Arial" w:cs="Arial"/>
              </w:rPr>
              <w:t>32</w:t>
            </w:r>
          </w:p>
        </w:tc>
        <w:tc>
          <w:tcPr>
            <w:tcW w:w="2250" w:type="dxa"/>
          </w:tcPr>
          <w:p w:rsidR="005D3E32" w:rsidRPr="00674032" w:rsidRDefault="005D3E32" w:rsidP="00F00903">
            <w:pPr>
              <w:rPr>
                <w:rFonts w:ascii="Arial" w:hAnsi="Arial" w:cs="Arial"/>
              </w:rPr>
            </w:pPr>
            <w:r>
              <w:rPr>
                <w:rFonts w:ascii="Arial" w:hAnsi="Arial" w:cs="Arial"/>
              </w:rPr>
              <w:t>8</w:t>
            </w:r>
          </w:p>
        </w:tc>
        <w:tc>
          <w:tcPr>
            <w:tcW w:w="2026" w:type="dxa"/>
          </w:tcPr>
          <w:p w:rsidR="005D3E32" w:rsidRPr="00674032" w:rsidRDefault="005D3E32" w:rsidP="00F00903">
            <w:pPr>
              <w:rPr>
                <w:rFonts w:ascii="Arial" w:hAnsi="Arial" w:cs="Arial"/>
              </w:rPr>
            </w:pPr>
            <w:r>
              <w:rPr>
                <w:rFonts w:ascii="Arial" w:hAnsi="Arial" w:cs="Arial"/>
              </w:rPr>
              <w:t>4</w:t>
            </w:r>
          </w:p>
        </w:tc>
        <w:tc>
          <w:tcPr>
            <w:tcW w:w="1530" w:type="dxa"/>
          </w:tcPr>
          <w:p w:rsidR="005D3E32" w:rsidRPr="00674032" w:rsidRDefault="005D3E32" w:rsidP="00F00903">
            <w:pPr>
              <w:rPr>
                <w:rFonts w:ascii="Arial" w:hAnsi="Arial" w:cs="Arial"/>
              </w:rPr>
            </w:pPr>
            <w:r>
              <w:rPr>
                <w:rFonts w:ascii="Arial" w:hAnsi="Arial" w:cs="Arial"/>
              </w:rPr>
              <w:t>16</w:t>
            </w:r>
          </w:p>
        </w:tc>
        <w:tc>
          <w:tcPr>
            <w:tcW w:w="1934" w:type="dxa"/>
          </w:tcPr>
          <w:p w:rsidR="005D3E32" w:rsidRPr="00674032" w:rsidRDefault="005D3E32" w:rsidP="00F00903">
            <w:pPr>
              <w:rPr>
                <w:rFonts w:ascii="Arial" w:hAnsi="Arial" w:cs="Arial"/>
              </w:rPr>
            </w:pPr>
            <w:r>
              <w:rPr>
                <w:rFonts w:ascii="Arial" w:hAnsi="Arial" w:cs="Arial"/>
              </w:rPr>
              <w:t>16</w:t>
            </w:r>
          </w:p>
        </w:tc>
      </w:tr>
      <w:tr w:rsidR="005D3E32" w:rsidRPr="00674032" w:rsidTr="005D3E32">
        <w:tc>
          <w:tcPr>
            <w:tcW w:w="1368" w:type="dxa"/>
          </w:tcPr>
          <w:p w:rsidR="005D3E32" w:rsidRDefault="005D3E32" w:rsidP="00F00903">
            <w:pPr>
              <w:rPr>
                <w:rFonts w:ascii="Arial" w:hAnsi="Arial" w:cs="Arial"/>
              </w:rPr>
            </w:pPr>
            <w:r>
              <w:rPr>
                <w:rFonts w:ascii="Arial" w:hAnsi="Arial" w:cs="Arial"/>
              </w:rPr>
              <w:t>32</w:t>
            </w:r>
          </w:p>
        </w:tc>
        <w:tc>
          <w:tcPr>
            <w:tcW w:w="2250" w:type="dxa"/>
          </w:tcPr>
          <w:p w:rsidR="005D3E32" w:rsidRPr="00674032" w:rsidRDefault="005D3E32" w:rsidP="00F00903">
            <w:pPr>
              <w:rPr>
                <w:rFonts w:ascii="Arial" w:hAnsi="Arial" w:cs="Arial"/>
              </w:rPr>
            </w:pPr>
            <w:r>
              <w:rPr>
                <w:rFonts w:ascii="Arial" w:hAnsi="Arial" w:cs="Arial"/>
              </w:rPr>
              <w:t>8</w:t>
            </w:r>
          </w:p>
        </w:tc>
        <w:tc>
          <w:tcPr>
            <w:tcW w:w="2026" w:type="dxa"/>
          </w:tcPr>
          <w:p w:rsidR="005D3E32" w:rsidRPr="00674032" w:rsidRDefault="005D3E32" w:rsidP="00F00903">
            <w:pPr>
              <w:rPr>
                <w:rFonts w:ascii="Arial" w:hAnsi="Arial" w:cs="Arial"/>
              </w:rPr>
            </w:pPr>
            <w:r>
              <w:rPr>
                <w:rFonts w:ascii="Arial" w:hAnsi="Arial" w:cs="Arial"/>
              </w:rPr>
              <w:t>8</w:t>
            </w:r>
          </w:p>
        </w:tc>
        <w:tc>
          <w:tcPr>
            <w:tcW w:w="1530" w:type="dxa"/>
          </w:tcPr>
          <w:p w:rsidR="005D3E32" w:rsidRPr="00674032" w:rsidRDefault="005D3E32" w:rsidP="00F00903">
            <w:pPr>
              <w:rPr>
                <w:rFonts w:ascii="Arial" w:hAnsi="Arial" w:cs="Arial"/>
              </w:rPr>
            </w:pPr>
            <w:r>
              <w:rPr>
                <w:rFonts w:ascii="Arial" w:hAnsi="Arial" w:cs="Arial"/>
              </w:rPr>
              <w:t>16</w:t>
            </w:r>
          </w:p>
        </w:tc>
        <w:tc>
          <w:tcPr>
            <w:tcW w:w="1934" w:type="dxa"/>
          </w:tcPr>
          <w:p w:rsidR="005D3E32" w:rsidRPr="00674032" w:rsidRDefault="005D3E32" w:rsidP="00F00903">
            <w:pPr>
              <w:rPr>
                <w:rFonts w:ascii="Arial" w:hAnsi="Arial" w:cs="Arial"/>
              </w:rPr>
            </w:pPr>
            <w:r>
              <w:rPr>
                <w:rFonts w:ascii="Arial" w:hAnsi="Arial" w:cs="Arial"/>
              </w:rPr>
              <w:t>32</w:t>
            </w:r>
          </w:p>
        </w:tc>
      </w:tr>
      <w:tr w:rsidR="005D3E32" w:rsidRPr="00674032" w:rsidTr="005D3E32">
        <w:tc>
          <w:tcPr>
            <w:tcW w:w="1368" w:type="dxa"/>
          </w:tcPr>
          <w:p w:rsidR="005D3E32" w:rsidRDefault="005D3E32" w:rsidP="00F00903">
            <w:pPr>
              <w:rPr>
                <w:rFonts w:ascii="Arial" w:hAnsi="Arial" w:cs="Arial"/>
              </w:rPr>
            </w:pPr>
            <w:r>
              <w:rPr>
                <w:rFonts w:ascii="Arial" w:hAnsi="Arial" w:cs="Arial"/>
              </w:rPr>
              <w:t>32</w:t>
            </w:r>
          </w:p>
        </w:tc>
        <w:tc>
          <w:tcPr>
            <w:tcW w:w="2250" w:type="dxa"/>
          </w:tcPr>
          <w:p w:rsidR="005D3E32" w:rsidRPr="00674032" w:rsidRDefault="005D3E32" w:rsidP="00F00903">
            <w:pPr>
              <w:rPr>
                <w:rFonts w:ascii="Arial" w:hAnsi="Arial" w:cs="Arial"/>
              </w:rPr>
            </w:pPr>
            <w:r>
              <w:rPr>
                <w:rFonts w:ascii="Arial" w:hAnsi="Arial" w:cs="Arial"/>
              </w:rPr>
              <w:t>16</w:t>
            </w:r>
          </w:p>
        </w:tc>
        <w:tc>
          <w:tcPr>
            <w:tcW w:w="2026" w:type="dxa"/>
          </w:tcPr>
          <w:p w:rsidR="005D3E32" w:rsidRPr="00674032" w:rsidRDefault="005D3E32" w:rsidP="00F00903">
            <w:pPr>
              <w:rPr>
                <w:rFonts w:ascii="Arial" w:hAnsi="Arial" w:cs="Arial"/>
              </w:rPr>
            </w:pPr>
            <w:r>
              <w:rPr>
                <w:rFonts w:ascii="Arial" w:hAnsi="Arial" w:cs="Arial"/>
              </w:rPr>
              <w:t>8</w:t>
            </w:r>
          </w:p>
        </w:tc>
        <w:tc>
          <w:tcPr>
            <w:tcW w:w="1530" w:type="dxa"/>
          </w:tcPr>
          <w:p w:rsidR="005D3E32" w:rsidRPr="00674032" w:rsidRDefault="005D3E32" w:rsidP="00F00903">
            <w:pPr>
              <w:rPr>
                <w:rFonts w:ascii="Arial" w:hAnsi="Arial" w:cs="Arial"/>
              </w:rPr>
            </w:pPr>
            <w:r>
              <w:rPr>
                <w:rFonts w:ascii="Arial" w:hAnsi="Arial" w:cs="Arial"/>
              </w:rPr>
              <w:t>16</w:t>
            </w:r>
          </w:p>
        </w:tc>
        <w:tc>
          <w:tcPr>
            <w:tcW w:w="1934" w:type="dxa"/>
          </w:tcPr>
          <w:p w:rsidR="005D3E32" w:rsidRPr="00674032" w:rsidRDefault="005D3E32" w:rsidP="00F00903">
            <w:pPr>
              <w:rPr>
                <w:rFonts w:ascii="Arial" w:hAnsi="Arial" w:cs="Arial"/>
              </w:rPr>
            </w:pPr>
            <w:r>
              <w:rPr>
                <w:rFonts w:ascii="Arial" w:hAnsi="Arial" w:cs="Arial"/>
              </w:rPr>
              <w:t>32</w:t>
            </w:r>
          </w:p>
        </w:tc>
      </w:tr>
      <w:tr w:rsidR="005D3E32" w:rsidRPr="00674032" w:rsidTr="005D3E32">
        <w:tc>
          <w:tcPr>
            <w:tcW w:w="1368" w:type="dxa"/>
          </w:tcPr>
          <w:p w:rsidR="005D3E32" w:rsidRDefault="005D3E32" w:rsidP="00F00903">
            <w:pPr>
              <w:rPr>
                <w:rFonts w:ascii="Arial" w:hAnsi="Arial" w:cs="Arial"/>
              </w:rPr>
            </w:pPr>
            <w:r>
              <w:rPr>
                <w:rFonts w:ascii="Arial" w:hAnsi="Arial" w:cs="Arial"/>
              </w:rPr>
              <w:t>64</w:t>
            </w:r>
          </w:p>
        </w:tc>
        <w:tc>
          <w:tcPr>
            <w:tcW w:w="2250" w:type="dxa"/>
          </w:tcPr>
          <w:p w:rsidR="005D3E32" w:rsidRPr="00674032" w:rsidRDefault="005D3E32" w:rsidP="00F00903">
            <w:pPr>
              <w:rPr>
                <w:rFonts w:ascii="Arial" w:hAnsi="Arial" w:cs="Arial"/>
              </w:rPr>
            </w:pPr>
            <w:r>
              <w:rPr>
                <w:rFonts w:ascii="Arial" w:hAnsi="Arial" w:cs="Arial"/>
              </w:rPr>
              <w:t>16</w:t>
            </w:r>
          </w:p>
        </w:tc>
        <w:tc>
          <w:tcPr>
            <w:tcW w:w="2026" w:type="dxa"/>
          </w:tcPr>
          <w:p w:rsidR="005D3E32" w:rsidRPr="00674032" w:rsidRDefault="005D3E32" w:rsidP="00F00903">
            <w:pPr>
              <w:rPr>
                <w:rFonts w:ascii="Arial" w:hAnsi="Arial" w:cs="Arial"/>
              </w:rPr>
            </w:pPr>
            <w:r>
              <w:rPr>
                <w:rFonts w:ascii="Arial" w:hAnsi="Arial" w:cs="Arial"/>
              </w:rPr>
              <w:t>8</w:t>
            </w:r>
          </w:p>
        </w:tc>
        <w:tc>
          <w:tcPr>
            <w:tcW w:w="1530" w:type="dxa"/>
          </w:tcPr>
          <w:p w:rsidR="005D3E32" w:rsidRPr="00674032" w:rsidRDefault="005D3E32" w:rsidP="00F00903">
            <w:pPr>
              <w:rPr>
                <w:rFonts w:ascii="Arial" w:hAnsi="Arial" w:cs="Arial"/>
              </w:rPr>
            </w:pPr>
            <w:r>
              <w:rPr>
                <w:rFonts w:ascii="Arial" w:hAnsi="Arial" w:cs="Arial"/>
              </w:rPr>
              <w:t>32</w:t>
            </w:r>
          </w:p>
        </w:tc>
        <w:tc>
          <w:tcPr>
            <w:tcW w:w="1934" w:type="dxa"/>
          </w:tcPr>
          <w:p w:rsidR="005D3E32" w:rsidRPr="00674032" w:rsidRDefault="005D3E32" w:rsidP="00F00903">
            <w:pPr>
              <w:rPr>
                <w:rFonts w:ascii="Arial" w:hAnsi="Arial" w:cs="Arial"/>
              </w:rPr>
            </w:pPr>
            <w:r>
              <w:rPr>
                <w:rFonts w:ascii="Arial" w:hAnsi="Arial" w:cs="Arial"/>
              </w:rPr>
              <w:t>32</w:t>
            </w:r>
          </w:p>
        </w:tc>
      </w:tr>
      <w:tr w:rsidR="005D3E32" w:rsidRPr="00674032" w:rsidTr="005D3E32">
        <w:tc>
          <w:tcPr>
            <w:tcW w:w="1368" w:type="dxa"/>
          </w:tcPr>
          <w:p w:rsidR="005D3E32" w:rsidRDefault="005D3E32" w:rsidP="00F00903">
            <w:pPr>
              <w:rPr>
                <w:rFonts w:ascii="Arial" w:hAnsi="Arial" w:cs="Arial"/>
              </w:rPr>
            </w:pPr>
            <w:r>
              <w:rPr>
                <w:rFonts w:ascii="Arial" w:hAnsi="Arial" w:cs="Arial"/>
              </w:rPr>
              <w:t>64</w:t>
            </w:r>
          </w:p>
        </w:tc>
        <w:tc>
          <w:tcPr>
            <w:tcW w:w="2250" w:type="dxa"/>
          </w:tcPr>
          <w:p w:rsidR="005D3E32" w:rsidRPr="00674032" w:rsidRDefault="005D3E32" w:rsidP="00F00903">
            <w:pPr>
              <w:rPr>
                <w:rFonts w:ascii="Arial" w:hAnsi="Arial" w:cs="Arial"/>
              </w:rPr>
            </w:pPr>
            <w:r>
              <w:rPr>
                <w:rFonts w:ascii="Arial" w:hAnsi="Arial" w:cs="Arial"/>
              </w:rPr>
              <w:t>32</w:t>
            </w:r>
          </w:p>
        </w:tc>
        <w:tc>
          <w:tcPr>
            <w:tcW w:w="2026" w:type="dxa"/>
          </w:tcPr>
          <w:p w:rsidR="005D3E32" w:rsidRPr="00674032" w:rsidRDefault="005D3E32" w:rsidP="00F00903">
            <w:pPr>
              <w:rPr>
                <w:rFonts w:ascii="Arial" w:hAnsi="Arial" w:cs="Arial"/>
              </w:rPr>
            </w:pPr>
            <w:r>
              <w:rPr>
                <w:rFonts w:ascii="Arial" w:hAnsi="Arial" w:cs="Arial"/>
              </w:rPr>
              <w:t>16</w:t>
            </w:r>
          </w:p>
        </w:tc>
        <w:tc>
          <w:tcPr>
            <w:tcW w:w="1530" w:type="dxa"/>
          </w:tcPr>
          <w:p w:rsidR="005D3E32" w:rsidRPr="00674032" w:rsidRDefault="005D3E32" w:rsidP="00F00903">
            <w:pPr>
              <w:rPr>
                <w:rFonts w:ascii="Arial" w:hAnsi="Arial" w:cs="Arial"/>
              </w:rPr>
            </w:pPr>
            <w:r>
              <w:rPr>
                <w:rFonts w:ascii="Arial" w:hAnsi="Arial" w:cs="Arial"/>
              </w:rPr>
              <w:t>32</w:t>
            </w:r>
          </w:p>
        </w:tc>
        <w:tc>
          <w:tcPr>
            <w:tcW w:w="1934" w:type="dxa"/>
          </w:tcPr>
          <w:p w:rsidR="005D3E32" w:rsidRPr="00674032" w:rsidRDefault="005D3E32" w:rsidP="00F00903">
            <w:pPr>
              <w:rPr>
                <w:rFonts w:ascii="Arial" w:hAnsi="Arial" w:cs="Arial"/>
              </w:rPr>
            </w:pPr>
            <w:r>
              <w:rPr>
                <w:rFonts w:ascii="Arial" w:hAnsi="Arial" w:cs="Arial"/>
              </w:rPr>
              <w:t>64</w:t>
            </w:r>
          </w:p>
        </w:tc>
      </w:tr>
    </w:tbl>
    <w:p w:rsidR="00232FA6" w:rsidRPr="00EA59C0" w:rsidRDefault="008C7EA3" w:rsidP="00C705B8">
      <w:pPr>
        <w:rPr>
          <w:rFonts w:ascii="Arial" w:hAnsi="Arial" w:cs="Arial"/>
        </w:rPr>
      </w:pPr>
      <w:r>
        <w:rPr>
          <w:rFonts w:ascii="Arial" w:hAnsi="Arial" w:cs="Arial"/>
        </w:rPr>
        <w:t xml:space="preserve">Table 2: </w:t>
      </w:r>
      <w:r w:rsidR="005D3E32">
        <w:rPr>
          <w:rFonts w:ascii="Arial" w:hAnsi="Arial" w:cs="Arial"/>
        </w:rPr>
        <w:t>Balanced file and disk combinations</w:t>
      </w:r>
    </w:p>
    <w:p w:rsidR="0051573B" w:rsidRPr="00674032" w:rsidRDefault="0051573B" w:rsidP="0051573B">
      <w:pPr>
        <w:pStyle w:val="Heading2"/>
        <w:rPr>
          <w:rFonts w:ascii="Arial" w:hAnsi="Arial" w:cs="Arial"/>
        </w:rPr>
      </w:pPr>
      <w:bookmarkStart w:id="29" w:name="_Toc232932974"/>
      <w:r>
        <w:rPr>
          <w:rFonts w:ascii="Arial" w:hAnsi="Arial" w:cs="Arial"/>
        </w:rPr>
        <w:t>Other Optimizations and Recommendations</w:t>
      </w:r>
      <w:bookmarkEnd w:id="29"/>
    </w:p>
    <w:p w:rsidR="00AF373A" w:rsidRDefault="0051573B">
      <w:pPr>
        <w:pStyle w:val="Heading3"/>
      </w:pPr>
      <w:bookmarkStart w:id="30" w:name="_Toc232932975"/>
      <w:r>
        <w:t>Separating the Backup and the Access Network</w:t>
      </w:r>
      <w:bookmarkEnd w:id="30"/>
    </w:p>
    <w:p w:rsidR="0051573B" w:rsidRDefault="0051573B" w:rsidP="0051573B">
      <w:pPr>
        <w:rPr>
          <w:rFonts w:ascii="Arial" w:hAnsi="Arial" w:cs="Arial"/>
        </w:rPr>
      </w:pPr>
      <w:r>
        <w:rPr>
          <w:rFonts w:ascii="Arial" w:hAnsi="Arial" w:cs="Arial"/>
        </w:rPr>
        <w:t>In general, it is a good idea to separate the access and the backup network physically. Due to the totally different nature of access and backup traffic, switches may not always work optimally if both kinds of traffic are performed at the same time. Also, the high-bandwidth requirements of the backup traffic often require more switch capacity.</w:t>
      </w:r>
    </w:p>
    <w:p w:rsidR="0051573B" w:rsidRDefault="0051573B" w:rsidP="0051573B">
      <w:pPr>
        <w:rPr>
          <w:rFonts w:ascii="Arial" w:hAnsi="Arial" w:cs="Arial"/>
        </w:rPr>
      </w:pPr>
      <w:r>
        <w:rPr>
          <w:rFonts w:ascii="Arial" w:hAnsi="Arial" w:cs="Arial"/>
        </w:rPr>
        <w:t>It’s also a good idea in general to keep high-bandwidth traffic within one switch fabric. (If the switch has multiple units, keep traffic within one unit, if possible.)</w:t>
      </w:r>
      <w:r w:rsidRPr="00674032">
        <w:rPr>
          <w:rFonts w:ascii="Arial" w:hAnsi="Arial" w:cs="Arial"/>
        </w:rPr>
        <w:t xml:space="preserve"> </w:t>
      </w:r>
    </w:p>
    <w:p w:rsidR="00F1082F" w:rsidRDefault="00F1082F" w:rsidP="0051573B">
      <w:r>
        <w:object w:dxaOrig="7909" w:dyaOrig="2338">
          <v:shape id="_x0000_i1031" type="#_x0000_t75" style="width:296.25pt;height:87.75pt" o:ole="">
            <v:imagedata r:id="rId23" o:title=""/>
          </v:shape>
          <o:OLEObject Type="Embed" ProgID="Visio.Drawing.11" ShapeID="_x0000_i1031" DrawAspect="Content" ObjectID="_1311444369" r:id="rId24"/>
        </w:object>
      </w:r>
    </w:p>
    <w:p w:rsidR="00F1082F" w:rsidRDefault="00F1082F" w:rsidP="00F1082F">
      <w:pPr>
        <w:rPr>
          <w:rFonts w:ascii="Arial" w:hAnsi="Arial" w:cs="Arial"/>
        </w:rPr>
      </w:pPr>
      <w:r>
        <w:rPr>
          <w:rFonts w:ascii="Arial" w:hAnsi="Arial" w:cs="Arial"/>
          <w:b/>
        </w:rPr>
        <w:t>Figure 7</w:t>
      </w:r>
      <w:r w:rsidRPr="00674032">
        <w:rPr>
          <w:rFonts w:ascii="Arial" w:hAnsi="Arial" w:cs="Arial"/>
          <w:b/>
        </w:rPr>
        <w:t>:</w:t>
      </w:r>
      <w:r w:rsidRPr="00674032">
        <w:rPr>
          <w:rFonts w:ascii="Arial" w:hAnsi="Arial" w:cs="Arial"/>
        </w:rPr>
        <w:t xml:space="preserve"> </w:t>
      </w:r>
      <w:r>
        <w:rPr>
          <w:rFonts w:ascii="Arial" w:hAnsi="Arial" w:cs="Arial"/>
        </w:rPr>
        <w:t>Efficient use of network switch hardware</w:t>
      </w:r>
    </w:p>
    <w:p w:rsidR="00F52439" w:rsidRDefault="00F52439" w:rsidP="00F1082F">
      <w:pPr>
        <w:rPr>
          <w:rFonts w:ascii="Arial" w:hAnsi="Arial" w:cs="Arial"/>
        </w:rPr>
      </w:pPr>
      <w:r>
        <w:rPr>
          <w:rFonts w:ascii="Arial" w:hAnsi="Arial" w:cs="Arial"/>
        </w:rPr>
        <w:lastRenderedPageBreak/>
        <w:t>The configuration in figure 7 uses the network switch hardware much more efficiently than the one in figure 8.</w:t>
      </w:r>
    </w:p>
    <w:p w:rsidR="00F52439" w:rsidRDefault="00F52439" w:rsidP="00F1082F">
      <w:r>
        <w:object w:dxaOrig="7909" w:dyaOrig="2338">
          <v:shape id="_x0000_i1032" type="#_x0000_t75" style="width:296.25pt;height:87.75pt" o:ole="" fillcolor="#d8d8d8 [2732]">
            <v:imagedata r:id="rId25" o:title="" gain="74473f" blacklevel="655f"/>
          </v:shape>
          <o:OLEObject Type="Embed" ProgID="Visio.Drawing.11" ShapeID="_x0000_i1032" DrawAspect="Content" ObjectID="_1311444370" r:id="rId26"/>
        </w:object>
      </w:r>
    </w:p>
    <w:p w:rsidR="00F52439" w:rsidRDefault="00F52439" w:rsidP="00F52439">
      <w:pPr>
        <w:rPr>
          <w:rFonts w:ascii="Arial" w:hAnsi="Arial" w:cs="Arial"/>
        </w:rPr>
      </w:pPr>
      <w:r>
        <w:rPr>
          <w:rFonts w:ascii="Arial" w:hAnsi="Arial" w:cs="Arial"/>
          <w:b/>
        </w:rPr>
        <w:t>Figure 8</w:t>
      </w:r>
      <w:r w:rsidRPr="00674032">
        <w:rPr>
          <w:rFonts w:ascii="Arial" w:hAnsi="Arial" w:cs="Arial"/>
          <w:b/>
        </w:rPr>
        <w:t>:</w:t>
      </w:r>
      <w:r w:rsidRPr="00674032">
        <w:rPr>
          <w:rFonts w:ascii="Arial" w:hAnsi="Arial" w:cs="Arial"/>
        </w:rPr>
        <w:t xml:space="preserve"> </w:t>
      </w:r>
      <w:r>
        <w:rPr>
          <w:rFonts w:ascii="Arial" w:hAnsi="Arial" w:cs="Arial"/>
        </w:rPr>
        <w:t>Less efficient use of network switch hardware</w:t>
      </w:r>
    </w:p>
    <w:p w:rsidR="00AF373A" w:rsidRDefault="00F52439">
      <w:pPr>
        <w:pStyle w:val="Heading3"/>
      </w:pPr>
      <w:bookmarkStart w:id="31" w:name="_Toc232932976"/>
      <w:r>
        <w:t>Jumbo Frames</w:t>
      </w:r>
      <w:bookmarkEnd w:id="31"/>
    </w:p>
    <w:p w:rsidR="00F52439" w:rsidRDefault="00F52439" w:rsidP="00F52439">
      <w:pPr>
        <w:rPr>
          <w:rFonts w:ascii="Arial" w:hAnsi="Arial" w:cs="Arial"/>
        </w:rPr>
      </w:pPr>
      <w:r>
        <w:rPr>
          <w:rFonts w:ascii="Arial" w:hAnsi="Arial" w:cs="Arial"/>
        </w:rPr>
        <w:t>The normal maximum size of an Ethernet network packet is 1.5000 bytes (=frame size). This means that is you want to transfer 1 megabyte over the network, is has to be split into 700 packets, which are then transferred one after the other.</w:t>
      </w:r>
    </w:p>
    <w:p w:rsidR="00F52439" w:rsidRDefault="00F52439" w:rsidP="00F52439">
      <w:pPr>
        <w:rPr>
          <w:rFonts w:ascii="Arial" w:hAnsi="Arial" w:cs="Arial"/>
        </w:rPr>
      </w:pPr>
      <w:r>
        <w:rPr>
          <w:rFonts w:ascii="Arial" w:hAnsi="Arial" w:cs="Arial"/>
        </w:rPr>
        <w:t xml:space="preserve">There are NICs and switches available that support Ethernet packages with larger frame sizes. These NICs and switches are known as </w:t>
      </w:r>
      <w:r>
        <w:rPr>
          <w:rFonts w:ascii="Arial" w:hAnsi="Arial" w:cs="Arial"/>
          <w:i/>
        </w:rPr>
        <w:t>jumbo frames.</w:t>
      </w:r>
      <w:r>
        <w:rPr>
          <w:rFonts w:ascii="Arial" w:hAnsi="Arial" w:cs="Arial"/>
        </w:rPr>
        <w:t xml:space="preserve"> </w:t>
      </w:r>
    </w:p>
    <w:p w:rsidR="00F52439" w:rsidRDefault="00F52439" w:rsidP="00F52439">
      <w:pPr>
        <w:rPr>
          <w:rFonts w:ascii="Arial" w:hAnsi="Arial" w:cs="Arial"/>
        </w:rPr>
      </w:pPr>
      <w:r>
        <w:rPr>
          <w:rFonts w:ascii="Arial" w:hAnsi="Arial" w:cs="Arial"/>
        </w:rPr>
        <w:t>The larger the frame size, the faster the transfer of the data, because fewer round trips between the servers are required.</w:t>
      </w:r>
    </w:p>
    <w:p w:rsidR="00F52439" w:rsidRDefault="00F52439" w:rsidP="00F52439">
      <w:pPr>
        <w:rPr>
          <w:rFonts w:ascii="Arial" w:hAnsi="Arial" w:cs="Arial"/>
        </w:rPr>
      </w:pPr>
      <w:r>
        <w:rPr>
          <w:rFonts w:ascii="Arial" w:hAnsi="Arial" w:cs="Arial"/>
        </w:rPr>
        <w:t>Typically supported jumbo frame sizes are around 4,088 and 9,016 bytes</w:t>
      </w:r>
      <w:r w:rsidR="00A12E4D">
        <w:rPr>
          <w:rFonts w:ascii="Arial" w:hAnsi="Arial" w:cs="Arial"/>
        </w:rPr>
        <w:t xml:space="preserve"> (including the Ethernet and Jumbo Frame Header). For example, with the 9,016-byte frame size, 1 megabyte can be transferred in 117 packets.</w:t>
      </w:r>
      <w:r w:rsidRPr="00674032">
        <w:rPr>
          <w:rFonts w:ascii="Arial" w:hAnsi="Arial" w:cs="Arial"/>
        </w:rPr>
        <w:t xml:space="preserve"> </w:t>
      </w:r>
    </w:p>
    <w:p w:rsidR="00A12E4D" w:rsidRDefault="00A12E4D" w:rsidP="00F52439">
      <w:pPr>
        <w:rPr>
          <w:rFonts w:ascii="Arial" w:hAnsi="Arial" w:cs="Arial"/>
        </w:rPr>
      </w:pPr>
      <w:r>
        <w:rPr>
          <w:rFonts w:ascii="Arial" w:hAnsi="Arial" w:cs="Arial"/>
        </w:rPr>
        <w:t>Empirical test have shown that with a frame size of 9,016 bytes, network performance almost doubles.</w:t>
      </w:r>
    </w:p>
    <w:p w:rsidR="00AF373A" w:rsidRDefault="00A12E4D">
      <w:pPr>
        <w:pStyle w:val="Heading3"/>
      </w:pPr>
      <w:bookmarkStart w:id="32" w:name="_Toc232932977"/>
      <w:r>
        <w:t>BLOCKSIZE</w:t>
      </w:r>
      <w:bookmarkEnd w:id="32"/>
    </w:p>
    <w:p w:rsidR="00A12E4D" w:rsidRDefault="00A12E4D" w:rsidP="00A12E4D">
      <w:pPr>
        <w:rPr>
          <w:rFonts w:ascii="Arial" w:hAnsi="Arial" w:cs="Arial"/>
        </w:rPr>
      </w:pPr>
      <w:r>
        <w:rPr>
          <w:rFonts w:ascii="Arial" w:hAnsi="Arial" w:cs="Arial"/>
        </w:rPr>
        <w:t xml:space="preserve">The block size </w:t>
      </w:r>
      <w:r w:rsidR="00081DAF">
        <w:rPr>
          <w:rFonts w:ascii="Arial" w:hAnsi="Arial" w:cs="Arial"/>
        </w:rPr>
        <w:t xml:space="preserve">parameter of </w:t>
      </w:r>
      <w:hyperlink r:id="rId27" w:history="1">
        <w:r w:rsidR="00AF373A">
          <w:rPr>
            <w:rStyle w:val="Hyperlink"/>
            <w:rFonts w:ascii="Arial" w:hAnsi="Arial" w:cs="Arial"/>
          </w:rPr>
          <w:t>BACKUP</w:t>
        </w:r>
      </w:hyperlink>
      <w:r w:rsidR="00AF373A">
        <w:rPr>
          <w:rFonts w:ascii="Arial" w:hAnsi="Arial" w:cs="Arial"/>
        </w:rPr>
        <w:t xml:space="preserve"> </w:t>
      </w:r>
      <w:r w:rsidR="00081DAF">
        <w:rPr>
          <w:rFonts w:ascii="Arial" w:hAnsi="Arial" w:cs="Arial"/>
        </w:rPr>
        <w:t xml:space="preserve">command </w:t>
      </w:r>
      <w:r>
        <w:rPr>
          <w:rFonts w:ascii="Arial" w:hAnsi="Arial" w:cs="Arial"/>
        </w:rPr>
        <w:t>should correspond to the block size of the medium data is written to. When you write to single disks, the default of 512 is just fine; if you use RAID arrays or SAN, you must test to see whether the default or 65536 is better.</w:t>
      </w:r>
    </w:p>
    <w:p w:rsidR="00A12E4D" w:rsidRDefault="00A12E4D" w:rsidP="00A12E4D">
      <w:pPr>
        <w:rPr>
          <w:rFonts w:ascii="Arial" w:hAnsi="Arial" w:cs="Arial"/>
        </w:rPr>
      </w:pPr>
      <w:r>
        <w:rPr>
          <w:rFonts w:ascii="Arial" w:hAnsi="Arial" w:cs="Arial"/>
        </w:rPr>
        <w:t xml:space="preserve">If you back up over the network, choose a value that fills the network packets with as little overhead as possible. Keep in mind that splitting the data works in both directions. A 512-byte block size will result in 2 blocks per network packet </w:t>
      </w:r>
      <w:r w:rsidR="00CF77D2">
        <w:rPr>
          <w:rFonts w:ascii="Arial" w:hAnsi="Arial" w:cs="Arial"/>
        </w:rPr>
        <w:t xml:space="preserve">(assuming the 1,500-byte frame </w:t>
      </w:r>
      <w:r>
        <w:rPr>
          <w:rFonts w:ascii="Arial" w:hAnsi="Arial" w:cs="Arial"/>
        </w:rPr>
        <w:t>size of Ethernet), or 8 network packets to transfer a single database page. On the other hand, wri</w:t>
      </w:r>
      <w:r w:rsidR="00CF77D2">
        <w:rPr>
          <w:rFonts w:ascii="Arial" w:hAnsi="Arial" w:cs="Arial"/>
        </w:rPr>
        <w:t>ting a block of 4,096 bytes will use 3 network packets, or 6 network packets for a single database page.</w:t>
      </w:r>
    </w:p>
    <w:p w:rsidR="00CF77D2" w:rsidRDefault="00CF77D2" w:rsidP="00A12E4D">
      <w:pPr>
        <w:rPr>
          <w:rFonts w:ascii="Arial" w:hAnsi="Arial" w:cs="Arial"/>
        </w:rPr>
      </w:pPr>
      <w:r>
        <w:rPr>
          <w:rFonts w:ascii="Arial" w:hAnsi="Arial" w:cs="Arial"/>
        </w:rPr>
        <w:t>Just to give you another example, with a jumbo frame size of 9,016 bytes, I got the best results with a block size of 8,192 bytes, and with a jumbo frame size of 4.088 bytes, 65,536 delivered the best result.</w:t>
      </w:r>
    </w:p>
    <w:p w:rsidR="00AF373A" w:rsidRDefault="00CF77D2">
      <w:pPr>
        <w:pStyle w:val="Heading3"/>
      </w:pPr>
      <w:bookmarkStart w:id="33" w:name="_Toc232932978"/>
      <w:r>
        <w:lastRenderedPageBreak/>
        <w:t>BUFFERCOUNT and MAXTRANSFERSIZE</w:t>
      </w:r>
      <w:bookmarkEnd w:id="33"/>
    </w:p>
    <w:p w:rsidR="00AF373A" w:rsidRDefault="00CF77D2" w:rsidP="00CF77D2">
      <w:pPr>
        <w:rPr>
          <w:rFonts w:ascii="Arial" w:hAnsi="Arial" w:cs="Arial"/>
        </w:rPr>
      </w:pPr>
      <w:r>
        <w:rPr>
          <w:rFonts w:ascii="Arial" w:hAnsi="Arial" w:cs="Arial"/>
        </w:rPr>
        <w:t xml:space="preserve">The BUFFERCOUNT and MAXTRANSFERSIZE options of the </w:t>
      </w:r>
      <w:hyperlink r:id="rId28" w:history="1">
        <w:r w:rsidRPr="00AF373A">
          <w:rPr>
            <w:rStyle w:val="Hyperlink"/>
            <w:rFonts w:ascii="Arial" w:hAnsi="Arial" w:cs="Arial"/>
          </w:rPr>
          <w:t>BACKUP</w:t>
        </w:r>
      </w:hyperlink>
      <w:r>
        <w:rPr>
          <w:rFonts w:ascii="Arial" w:hAnsi="Arial" w:cs="Arial"/>
        </w:rPr>
        <w:t xml:space="preserve"> command can also have a huge impact on backup performance</w:t>
      </w:r>
      <w:r w:rsidRPr="00674032">
        <w:rPr>
          <w:rFonts w:ascii="Arial" w:hAnsi="Arial" w:cs="Arial"/>
        </w:rPr>
        <w:t>.</w:t>
      </w:r>
      <w:r>
        <w:rPr>
          <w:rFonts w:ascii="Arial" w:hAnsi="Arial" w:cs="Arial"/>
        </w:rPr>
        <w:t xml:space="preserve"> Unfortunately even with weeks of testing I could not find a rule to determine the best number, so you have to test. For MAXTRANSFERSIZE, my advice is that if you run on 64-bit, (either x64 or IA64) and have enough memory available, going with the maximum buffer size of 4 MB (=4194304) is fine. For </w:t>
      </w:r>
      <w:r w:rsidR="00AF373A">
        <w:rPr>
          <w:rFonts w:ascii="Arial" w:hAnsi="Arial" w:cs="Arial"/>
        </w:rPr>
        <w:t>more information on buffercount and other parameters optimization, please refer to tuning the performance of backup compression technical note:</w:t>
      </w:r>
      <w:hyperlink r:id="rId29" w:history="1">
        <w:r w:rsidR="00AF373A">
          <w:rPr>
            <w:rStyle w:val="Hyperlink"/>
          </w:rPr>
          <w:t>http://sqlcat.com/technicalnotes/archive/2008/04/21/tuning-the-performance-of-backup-compression-in-sql-server-2008.aspx</w:t>
        </w:r>
      </w:hyperlink>
    </w:p>
    <w:p w:rsidR="00CF77D2" w:rsidRPr="00674032" w:rsidRDefault="00CF77D2" w:rsidP="00CF77D2">
      <w:pPr>
        <w:rPr>
          <w:rFonts w:ascii="Arial" w:hAnsi="Arial" w:cs="Arial"/>
        </w:rPr>
      </w:pPr>
      <w:r>
        <w:rPr>
          <w:rFonts w:ascii="Arial" w:hAnsi="Arial" w:cs="Arial"/>
        </w:rPr>
        <w:t>In some cases, much smaller values produced better results, but not with any predictability. You should either test your configuration or just keep the default settings.</w:t>
      </w:r>
    </w:p>
    <w:p w:rsidR="00AF373A" w:rsidRDefault="00CF77D2">
      <w:pPr>
        <w:pStyle w:val="Heading3"/>
      </w:pPr>
      <w:bookmarkStart w:id="34" w:name="_Toc232932979"/>
      <w:r>
        <w:t>Backup Compression</w:t>
      </w:r>
      <w:bookmarkEnd w:id="34"/>
    </w:p>
    <w:p w:rsidR="00CF77D2" w:rsidRDefault="000D4CC5" w:rsidP="00CF77D2">
      <w:pPr>
        <w:rPr>
          <w:rFonts w:ascii="Arial" w:hAnsi="Arial" w:cs="Arial"/>
        </w:rPr>
      </w:pPr>
      <w:r>
        <w:rPr>
          <w:rFonts w:ascii="Arial" w:hAnsi="Arial" w:cs="Arial"/>
        </w:rPr>
        <w:t>Backup compression (a new feature in SQL Server 2008) enables you to increase performance and at the same time dramatically reduce the required disk space to store your backups</w:t>
      </w:r>
      <w:r w:rsidR="00CF77D2" w:rsidRPr="00674032">
        <w:rPr>
          <w:rFonts w:ascii="Arial" w:hAnsi="Arial" w:cs="Arial"/>
        </w:rPr>
        <w:t>.</w:t>
      </w:r>
      <w:r>
        <w:rPr>
          <w:rFonts w:ascii="Arial" w:hAnsi="Arial" w:cs="Arial"/>
        </w:rPr>
        <w:t xml:space="preserve"> To enable backup compression, specify the WITH COMPRESSION option with the BACKUP command.</w:t>
      </w:r>
    </w:p>
    <w:p w:rsidR="000D4CC5" w:rsidRPr="00674032" w:rsidRDefault="000D4CC5" w:rsidP="00CF77D2">
      <w:pPr>
        <w:rPr>
          <w:rFonts w:ascii="Arial" w:hAnsi="Arial" w:cs="Arial"/>
        </w:rPr>
      </w:pPr>
      <w:r>
        <w:rPr>
          <w:rFonts w:ascii="Arial" w:hAnsi="Arial" w:cs="Arial"/>
        </w:rPr>
        <w:t>The following example shows how to enable backup compression in our scenario.</w:t>
      </w:r>
    </w:p>
    <w:p w:rsidR="000D4CC5" w:rsidRPr="00FF4DB4" w:rsidRDefault="000D4CC5" w:rsidP="000D4CC5">
      <w:pPr>
        <w:autoSpaceDE w:val="0"/>
        <w:autoSpaceDN w:val="0"/>
        <w:adjustRightInd w:val="0"/>
        <w:spacing w:after="0" w:line="240" w:lineRule="auto"/>
        <w:rPr>
          <w:rFonts w:ascii="Courier New" w:hAnsi="Courier New" w:cs="Courier New"/>
          <w:noProof/>
          <w:sz w:val="18"/>
          <w:szCs w:val="18"/>
        </w:rPr>
      </w:pPr>
      <w:r w:rsidRPr="00FF4DB4">
        <w:rPr>
          <w:rFonts w:ascii="Courier New" w:hAnsi="Courier New" w:cs="Courier New"/>
          <w:noProof/>
          <w:color w:val="0000FF"/>
          <w:sz w:val="18"/>
          <w:szCs w:val="18"/>
        </w:rPr>
        <w:t>BACKUP</w:t>
      </w:r>
      <w:r w:rsidRPr="00FF4DB4">
        <w:rPr>
          <w:rFonts w:ascii="Courier New" w:hAnsi="Courier New" w:cs="Courier New"/>
          <w:noProof/>
          <w:sz w:val="18"/>
          <w:szCs w:val="18"/>
        </w:rPr>
        <w:t xml:space="preserve"> </w:t>
      </w:r>
      <w:r w:rsidRPr="00FF4DB4">
        <w:rPr>
          <w:rFonts w:ascii="Courier New" w:hAnsi="Courier New" w:cs="Courier New"/>
          <w:noProof/>
          <w:color w:val="0000FF"/>
          <w:sz w:val="18"/>
          <w:szCs w:val="18"/>
        </w:rPr>
        <w:t>DATABASE</w:t>
      </w:r>
      <w:r w:rsidRPr="00FF4DB4">
        <w:rPr>
          <w:rFonts w:ascii="Courier New" w:hAnsi="Courier New" w:cs="Courier New"/>
          <w:noProof/>
          <w:sz w:val="18"/>
          <w:szCs w:val="18"/>
        </w:rPr>
        <w:t xml:space="preserve"> MyVLDB </w:t>
      </w:r>
    </w:p>
    <w:p w:rsidR="000D4CC5" w:rsidRPr="00FF4DB4" w:rsidRDefault="000D4CC5" w:rsidP="000D4CC5">
      <w:pPr>
        <w:autoSpaceDE w:val="0"/>
        <w:autoSpaceDN w:val="0"/>
        <w:adjustRightInd w:val="0"/>
        <w:spacing w:after="0" w:line="240" w:lineRule="auto"/>
        <w:rPr>
          <w:rFonts w:ascii="Courier New" w:hAnsi="Courier New" w:cs="Courier New"/>
          <w:noProof/>
          <w:color w:val="FF0000"/>
          <w:sz w:val="18"/>
          <w:szCs w:val="18"/>
        </w:rPr>
      </w:pPr>
      <w:r w:rsidRPr="00FF4DB4">
        <w:rPr>
          <w:rFonts w:ascii="Courier New" w:hAnsi="Courier New" w:cs="Courier New"/>
          <w:noProof/>
          <w:sz w:val="18"/>
          <w:szCs w:val="18"/>
        </w:rPr>
        <w:tab/>
      </w:r>
      <w:r w:rsidRPr="00FF4DB4">
        <w:rPr>
          <w:rFonts w:ascii="Courier New" w:hAnsi="Courier New" w:cs="Courier New"/>
          <w:noProof/>
          <w:color w:val="0000FF"/>
          <w:sz w:val="18"/>
          <w:szCs w:val="18"/>
        </w:rPr>
        <w:t>TO</w:t>
      </w:r>
      <w:r w:rsidRPr="00FF4DB4">
        <w:rPr>
          <w:rFonts w:ascii="Courier New" w:hAnsi="Courier New" w:cs="Courier New"/>
          <w:noProof/>
          <w:sz w:val="18"/>
          <w:szCs w:val="18"/>
        </w:rPr>
        <w:t xml:space="preserve"> </w:t>
      </w:r>
      <w:r w:rsidRPr="00FF4DB4">
        <w:rPr>
          <w:rFonts w:ascii="Courier New" w:hAnsi="Courier New" w:cs="Courier New"/>
          <w:noProof/>
          <w:color w:val="0000FF"/>
          <w:sz w:val="18"/>
          <w:szCs w:val="18"/>
        </w:rPr>
        <w:t>DISK</w:t>
      </w:r>
      <w:r w:rsidRPr="00FF4DB4">
        <w:rPr>
          <w:rFonts w:ascii="Courier New" w:hAnsi="Courier New" w:cs="Courier New"/>
          <w:noProof/>
          <w:sz w:val="18"/>
          <w:szCs w:val="18"/>
        </w:rPr>
        <w:t xml:space="preserve"> </w:t>
      </w:r>
      <w:r w:rsidRPr="00FF4DB4">
        <w:rPr>
          <w:rFonts w:ascii="Courier New" w:hAnsi="Courier New" w:cs="Courier New"/>
          <w:noProof/>
          <w:color w:val="808080"/>
          <w:sz w:val="18"/>
          <w:szCs w:val="18"/>
        </w:rPr>
        <w:t>=</w:t>
      </w:r>
      <w:r w:rsidRPr="00FF4DB4">
        <w:rPr>
          <w:rFonts w:ascii="Courier New" w:hAnsi="Courier New" w:cs="Courier New"/>
          <w:noProof/>
          <w:sz w:val="18"/>
          <w:szCs w:val="18"/>
        </w:rPr>
        <w:t xml:space="preserve"> </w:t>
      </w:r>
      <w:r w:rsidRPr="00FF4DB4">
        <w:rPr>
          <w:rFonts w:ascii="Courier New" w:hAnsi="Courier New" w:cs="Courier New"/>
          <w:noProof/>
          <w:color w:val="FF0000"/>
          <w:sz w:val="18"/>
          <w:szCs w:val="18"/>
        </w:rPr>
        <w:t>'\\BAK01\backup\MyVLDB.bak'</w:t>
      </w:r>
    </w:p>
    <w:p w:rsidR="000D4CC5" w:rsidRPr="00FF4DB4" w:rsidRDefault="000D4CC5" w:rsidP="000D4CC5">
      <w:pPr>
        <w:autoSpaceDE w:val="0"/>
        <w:autoSpaceDN w:val="0"/>
        <w:adjustRightInd w:val="0"/>
        <w:spacing w:after="0" w:line="240" w:lineRule="auto"/>
        <w:rPr>
          <w:rFonts w:ascii="Courier New" w:hAnsi="Courier New" w:cs="Courier New"/>
          <w:noProof/>
          <w:color w:val="0000FF"/>
          <w:sz w:val="18"/>
          <w:szCs w:val="18"/>
        </w:rPr>
      </w:pPr>
      <w:r w:rsidRPr="00FF4DB4">
        <w:rPr>
          <w:rFonts w:ascii="Courier New" w:hAnsi="Courier New" w:cs="Courier New"/>
          <w:noProof/>
          <w:sz w:val="18"/>
          <w:szCs w:val="18"/>
        </w:rPr>
        <w:tab/>
      </w:r>
      <w:r w:rsidRPr="00FF4DB4">
        <w:rPr>
          <w:rFonts w:ascii="Courier New" w:hAnsi="Courier New" w:cs="Courier New"/>
          <w:noProof/>
          <w:color w:val="0000FF"/>
          <w:sz w:val="18"/>
          <w:szCs w:val="18"/>
        </w:rPr>
        <w:t>WITH</w:t>
      </w:r>
      <w:r w:rsidRPr="00FF4DB4">
        <w:rPr>
          <w:rFonts w:ascii="Courier New" w:hAnsi="Courier New" w:cs="Courier New"/>
          <w:noProof/>
          <w:sz w:val="18"/>
          <w:szCs w:val="18"/>
        </w:rPr>
        <w:t xml:space="preserve"> </w:t>
      </w:r>
      <w:r w:rsidRPr="00FF4DB4">
        <w:rPr>
          <w:rFonts w:ascii="Courier New" w:hAnsi="Courier New" w:cs="Courier New"/>
          <w:noProof/>
          <w:color w:val="FF00FF"/>
          <w:sz w:val="18"/>
          <w:szCs w:val="18"/>
        </w:rPr>
        <w:t>CHECKSUM</w:t>
      </w:r>
      <w:r w:rsidRPr="00FF4DB4">
        <w:rPr>
          <w:rFonts w:ascii="Courier New" w:hAnsi="Courier New" w:cs="Courier New"/>
          <w:noProof/>
          <w:color w:val="808080"/>
          <w:sz w:val="18"/>
          <w:szCs w:val="18"/>
        </w:rPr>
        <w:t>,</w:t>
      </w:r>
      <w:r w:rsidRPr="00FF4DB4">
        <w:rPr>
          <w:rFonts w:ascii="Courier New" w:hAnsi="Courier New" w:cs="Courier New"/>
          <w:noProof/>
          <w:sz w:val="18"/>
          <w:szCs w:val="18"/>
        </w:rPr>
        <w:t xml:space="preserve"> </w:t>
      </w:r>
      <w:r w:rsidRPr="00FF4DB4">
        <w:rPr>
          <w:rFonts w:ascii="Courier New" w:hAnsi="Courier New" w:cs="Courier New"/>
          <w:noProof/>
          <w:color w:val="0000FF"/>
          <w:sz w:val="18"/>
          <w:szCs w:val="18"/>
        </w:rPr>
        <w:t>INIT, COMPRESSION</w:t>
      </w:r>
      <w:r w:rsidRPr="00FF4DB4">
        <w:rPr>
          <w:rFonts w:ascii="Courier New" w:hAnsi="Courier New" w:cs="Courier New"/>
          <w:noProof/>
          <w:color w:val="808080"/>
          <w:sz w:val="18"/>
          <w:szCs w:val="18"/>
        </w:rPr>
        <w:t>;</w:t>
      </w:r>
    </w:p>
    <w:p w:rsidR="00CF77D2" w:rsidRPr="00674032" w:rsidRDefault="00CF77D2" w:rsidP="00A12E4D">
      <w:pPr>
        <w:rPr>
          <w:rFonts w:ascii="Arial" w:hAnsi="Arial" w:cs="Arial"/>
        </w:rPr>
      </w:pPr>
    </w:p>
    <w:p w:rsidR="00A12E4D" w:rsidRDefault="000D4CC5" w:rsidP="00F52439">
      <w:pPr>
        <w:rPr>
          <w:rFonts w:ascii="Arial" w:hAnsi="Arial" w:cs="Arial"/>
        </w:rPr>
      </w:pPr>
      <w:r>
        <w:rPr>
          <w:rFonts w:ascii="Arial" w:hAnsi="Arial" w:cs="Arial"/>
        </w:rPr>
        <w:t xml:space="preserve">The amount of compression really depends on the data you store. For most databases (numbers, monetary amounts, dates, simple text), the compression </w:t>
      </w:r>
      <w:r w:rsidR="002E2AF0">
        <w:rPr>
          <w:rFonts w:ascii="Arial" w:hAnsi="Arial" w:cs="Arial"/>
        </w:rPr>
        <w:t xml:space="preserve">ratio </w:t>
      </w:r>
      <w:r>
        <w:rPr>
          <w:rFonts w:ascii="Arial" w:hAnsi="Arial" w:cs="Arial"/>
        </w:rPr>
        <w:t xml:space="preserve">will be between 1:4 and 1:6. You can expect lower results if your database contains certain other types of data, such as images that have already been compressed. For more information about using compression with different types of data, see </w:t>
      </w:r>
      <w:hyperlink r:id="rId30" w:history="1">
        <w:r w:rsidRPr="00876668">
          <w:rPr>
            <w:rStyle w:val="Hyperlink"/>
            <w:rFonts w:ascii="Arial" w:hAnsi="Arial" w:cs="Arial"/>
          </w:rPr>
          <w:t>Backu</w:t>
        </w:r>
        <w:r w:rsidRPr="00876668">
          <w:rPr>
            <w:rStyle w:val="Hyperlink"/>
            <w:rFonts w:ascii="Arial" w:hAnsi="Arial" w:cs="Arial"/>
          </w:rPr>
          <w:t>p</w:t>
        </w:r>
        <w:r w:rsidRPr="00876668">
          <w:rPr>
            <w:rStyle w:val="Hyperlink"/>
            <w:rFonts w:ascii="Arial" w:hAnsi="Arial" w:cs="Arial"/>
          </w:rPr>
          <w:t xml:space="preserve"> Co</w:t>
        </w:r>
        <w:r w:rsidRPr="00876668">
          <w:rPr>
            <w:rStyle w:val="Hyperlink"/>
            <w:rFonts w:ascii="Arial" w:hAnsi="Arial" w:cs="Arial"/>
          </w:rPr>
          <w:t>m</w:t>
        </w:r>
        <w:r w:rsidRPr="00876668">
          <w:rPr>
            <w:rStyle w:val="Hyperlink"/>
            <w:rFonts w:ascii="Arial" w:hAnsi="Arial" w:cs="Arial"/>
          </w:rPr>
          <w:t>pression</w:t>
        </w:r>
      </w:hyperlink>
      <w:r>
        <w:rPr>
          <w:rFonts w:ascii="Arial" w:hAnsi="Arial" w:cs="Arial"/>
        </w:rPr>
        <w:t xml:space="preserve"> in SQL Server Books Online.</w:t>
      </w:r>
    </w:p>
    <w:p w:rsidR="00236A63" w:rsidRDefault="00236A63" w:rsidP="00F52439">
      <w:pPr>
        <w:rPr>
          <w:rFonts w:ascii="Arial" w:hAnsi="Arial" w:cs="Arial"/>
        </w:rPr>
      </w:pPr>
      <w:r>
        <w:rPr>
          <w:rFonts w:ascii="Arial" w:hAnsi="Arial" w:cs="Arial"/>
        </w:rPr>
        <w:t>In the real world, I have seen backup times shrink from 125 to 36 minutes and file reductions to 20 percent of their original size.</w:t>
      </w:r>
    </w:p>
    <w:p w:rsidR="00236A63" w:rsidRDefault="00236A63" w:rsidP="00F52439">
      <w:pPr>
        <w:rPr>
          <w:rFonts w:ascii="Arial" w:hAnsi="Arial" w:cs="Arial"/>
        </w:rPr>
      </w:pPr>
      <w:r>
        <w:rPr>
          <w:rFonts w:ascii="Arial" w:hAnsi="Arial" w:cs="Arial"/>
        </w:rPr>
        <w:t>There is one drawback: Compression needs CPU resources.</w:t>
      </w:r>
    </w:p>
    <w:p w:rsidR="00236A63" w:rsidRDefault="00236A63" w:rsidP="00F52439">
      <w:pPr>
        <w:rPr>
          <w:rFonts w:ascii="Arial" w:hAnsi="Arial" w:cs="Arial"/>
        </w:rPr>
      </w:pPr>
      <w:r>
        <w:rPr>
          <w:rFonts w:ascii="Arial" w:hAnsi="Arial" w:cs="Arial"/>
        </w:rPr>
        <w:t>SQL Server performs the compression on one thread that writes the data for the backup file, so the number of backup files defines the number of CPU (cores) that work on compression in parallel. It is possible to use Resource Governor to limit the CPU usage of backup giving other connections more resources.</w:t>
      </w:r>
    </w:p>
    <w:p w:rsidR="00236A63" w:rsidRDefault="00236A63" w:rsidP="00F52439">
      <w:pPr>
        <w:rPr>
          <w:rFonts w:ascii="Arial" w:hAnsi="Arial" w:cs="Arial"/>
        </w:rPr>
      </w:pPr>
      <w:r>
        <w:rPr>
          <w:rFonts w:ascii="Arial" w:hAnsi="Arial" w:cs="Arial"/>
        </w:rPr>
        <w:t>If you use Transparent Database Encryption (TDE) on a database, you should not attempt to back it up with compression, because encrypted data does not compress very well.</w:t>
      </w:r>
    </w:p>
    <w:p w:rsidR="00236A63" w:rsidRDefault="00702C13" w:rsidP="00F52439">
      <w:pPr>
        <w:rPr>
          <w:rFonts w:ascii="Arial" w:hAnsi="Arial" w:cs="Arial"/>
        </w:rPr>
      </w:pPr>
      <w:r>
        <w:rPr>
          <w:rFonts w:ascii="Arial" w:hAnsi="Arial" w:cs="Arial"/>
        </w:rPr>
        <w:t xml:space="preserve">If you do not want to specify the compression option with every backup command, you can use </w:t>
      </w:r>
      <w:r>
        <w:rPr>
          <w:rFonts w:ascii="Arial" w:hAnsi="Arial" w:cs="Arial"/>
          <w:b/>
        </w:rPr>
        <w:t>sp_configure</w:t>
      </w:r>
      <w:r>
        <w:rPr>
          <w:rFonts w:ascii="Arial" w:hAnsi="Arial" w:cs="Arial"/>
        </w:rPr>
        <w:t xml:space="preserve"> to enable backup compression for all backup operations, server-wide.</w:t>
      </w:r>
    </w:p>
    <w:p w:rsidR="00702C13" w:rsidRPr="00FF4DB4" w:rsidRDefault="00702C13" w:rsidP="00702C13">
      <w:pPr>
        <w:autoSpaceDE w:val="0"/>
        <w:autoSpaceDN w:val="0"/>
        <w:adjustRightInd w:val="0"/>
        <w:spacing w:after="0" w:line="240" w:lineRule="auto"/>
        <w:rPr>
          <w:rFonts w:ascii="Courier New" w:hAnsi="Courier New" w:cs="Courier New"/>
          <w:noProof/>
          <w:sz w:val="18"/>
          <w:szCs w:val="18"/>
        </w:rPr>
      </w:pPr>
      <w:r w:rsidRPr="00FF4DB4">
        <w:rPr>
          <w:rFonts w:ascii="Courier New" w:hAnsi="Courier New" w:cs="Courier New"/>
          <w:noProof/>
          <w:color w:val="800000"/>
          <w:sz w:val="18"/>
          <w:szCs w:val="18"/>
        </w:rPr>
        <w:lastRenderedPageBreak/>
        <w:t>sp_configure</w:t>
      </w:r>
      <w:r w:rsidRPr="00FF4DB4">
        <w:rPr>
          <w:rFonts w:ascii="Courier New" w:hAnsi="Courier New" w:cs="Courier New"/>
          <w:noProof/>
          <w:sz w:val="18"/>
          <w:szCs w:val="18"/>
        </w:rPr>
        <w:t xml:space="preserve"> </w:t>
      </w:r>
      <w:r w:rsidRPr="00FF4DB4">
        <w:rPr>
          <w:rFonts w:ascii="Courier New" w:hAnsi="Courier New" w:cs="Courier New"/>
          <w:noProof/>
          <w:color w:val="FF0000"/>
          <w:sz w:val="18"/>
          <w:szCs w:val="18"/>
        </w:rPr>
        <w:t>'backup compression default'</w:t>
      </w:r>
      <w:r w:rsidRPr="00FF4DB4">
        <w:rPr>
          <w:rFonts w:ascii="Courier New" w:hAnsi="Courier New" w:cs="Courier New"/>
          <w:noProof/>
          <w:color w:val="808080"/>
          <w:sz w:val="18"/>
          <w:szCs w:val="18"/>
        </w:rPr>
        <w:t>,</w:t>
      </w:r>
      <w:r w:rsidRPr="00FF4DB4">
        <w:rPr>
          <w:rFonts w:ascii="Courier New" w:hAnsi="Courier New" w:cs="Courier New"/>
          <w:noProof/>
          <w:sz w:val="18"/>
          <w:szCs w:val="18"/>
        </w:rPr>
        <w:t xml:space="preserve"> 1</w:t>
      </w:r>
    </w:p>
    <w:p w:rsidR="00702C13" w:rsidRDefault="00702C13" w:rsidP="00702C13">
      <w:pPr>
        <w:autoSpaceDE w:val="0"/>
        <w:autoSpaceDN w:val="0"/>
        <w:adjustRightInd w:val="0"/>
        <w:spacing w:after="0" w:line="240" w:lineRule="auto"/>
        <w:rPr>
          <w:rFonts w:ascii="Courier New" w:hAnsi="Courier New" w:cs="Courier New"/>
          <w:noProof/>
          <w:color w:val="0000FF"/>
          <w:sz w:val="18"/>
          <w:szCs w:val="18"/>
        </w:rPr>
      </w:pPr>
      <w:r w:rsidRPr="00FF4DB4">
        <w:rPr>
          <w:rFonts w:ascii="Courier New" w:hAnsi="Courier New" w:cs="Courier New"/>
          <w:noProof/>
          <w:color w:val="0000FF"/>
          <w:sz w:val="18"/>
          <w:szCs w:val="18"/>
        </w:rPr>
        <w:t>reconfigure</w:t>
      </w:r>
    </w:p>
    <w:p w:rsidR="00702C13" w:rsidRPr="00702C13" w:rsidRDefault="00702C13" w:rsidP="00F52439">
      <w:pPr>
        <w:rPr>
          <w:rFonts w:ascii="Arial" w:hAnsi="Arial" w:cs="Arial"/>
        </w:rPr>
      </w:pPr>
    </w:p>
    <w:p w:rsidR="00F52439" w:rsidRDefault="00702C13" w:rsidP="00F1082F">
      <w:pPr>
        <w:rPr>
          <w:rFonts w:ascii="Arial" w:hAnsi="Arial" w:cs="Arial"/>
        </w:rPr>
      </w:pPr>
      <w:r>
        <w:rPr>
          <w:rFonts w:ascii="Arial" w:hAnsi="Arial" w:cs="Arial"/>
        </w:rPr>
        <w:t>Be careful if you enable compression server-wide; doing so enables backup compression for differential and log backups as well. While the required CPU resources for compressing the data might not be a problem for full backups or backups that are performed at off-peak times, this usage could cause major problems during peak times.</w:t>
      </w:r>
    </w:p>
    <w:p w:rsidR="00A75CEB" w:rsidRPr="00674032" w:rsidRDefault="00AD5D10" w:rsidP="00A75CEB">
      <w:pPr>
        <w:pStyle w:val="Heading1"/>
        <w:rPr>
          <w:rFonts w:ascii="Arial" w:hAnsi="Arial" w:cs="Arial"/>
        </w:rPr>
      </w:pPr>
      <w:bookmarkStart w:id="35" w:name="_Toc232932980"/>
      <w:r>
        <w:rPr>
          <w:rFonts w:ascii="Arial" w:hAnsi="Arial" w:cs="Arial"/>
        </w:rPr>
        <w:t>Hardware Recommendations for the Backup File Servers</w:t>
      </w:r>
      <w:bookmarkEnd w:id="35"/>
    </w:p>
    <w:p w:rsidR="00AD5D10" w:rsidRPr="00674032" w:rsidRDefault="00AD5D10" w:rsidP="00AD5D10">
      <w:pPr>
        <w:pStyle w:val="Heading2"/>
        <w:rPr>
          <w:rFonts w:ascii="Arial" w:hAnsi="Arial" w:cs="Arial"/>
        </w:rPr>
      </w:pPr>
      <w:bookmarkStart w:id="36" w:name="_Toc232932981"/>
      <w:r>
        <w:rPr>
          <w:rFonts w:ascii="Arial" w:hAnsi="Arial" w:cs="Arial"/>
        </w:rPr>
        <w:t>Disk Drives</w:t>
      </w:r>
      <w:bookmarkEnd w:id="36"/>
    </w:p>
    <w:p w:rsidR="00AD5D10" w:rsidRPr="00674032" w:rsidRDefault="00AD5D10" w:rsidP="00AD5D10">
      <w:pPr>
        <w:rPr>
          <w:rFonts w:ascii="Arial" w:hAnsi="Arial" w:cs="Arial"/>
        </w:rPr>
      </w:pPr>
      <w:r>
        <w:rPr>
          <w:rFonts w:ascii="Arial" w:hAnsi="Arial" w:cs="Arial"/>
        </w:rPr>
        <w:t>Disks that are used to store backup files and to verify the backups (by performing test restores) have fewer requirements than production servers do</w:t>
      </w:r>
      <w:r w:rsidRPr="00674032">
        <w:rPr>
          <w:rFonts w:ascii="Arial" w:hAnsi="Arial" w:cs="Arial"/>
        </w:rPr>
        <w:t>.</w:t>
      </w:r>
      <w:r>
        <w:rPr>
          <w:rFonts w:ascii="Arial" w:hAnsi="Arial" w:cs="Arial"/>
        </w:rPr>
        <w:t xml:space="preserve"> This is because almost all I/O operations performed on them are sequential and not random. Therefore </w:t>
      </w:r>
      <w:r w:rsidR="00122E81">
        <w:rPr>
          <w:rFonts w:ascii="Arial" w:hAnsi="Arial" w:cs="Arial"/>
        </w:rPr>
        <w:t>Serial ATA (</w:t>
      </w:r>
      <w:r>
        <w:rPr>
          <w:rFonts w:ascii="Arial" w:hAnsi="Arial" w:cs="Arial"/>
        </w:rPr>
        <w:t>SATA</w:t>
      </w:r>
      <w:r w:rsidR="00122E81">
        <w:rPr>
          <w:rFonts w:ascii="Arial" w:hAnsi="Arial" w:cs="Arial"/>
        </w:rPr>
        <w:t>)</w:t>
      </w:r>
      <w:r>
        <w:rPr>
          <w:rFonts w:ascii="Arial" w:hAnsi="Arial" w:cs="Arial"/>
        </w:rPr>
        <w:t xml:space="preserve"> drives are fine for most cases. </w:t>
      </w:r>
    </w:p>
    <w:p w:rsidR="00122E81" w:rsidRPr="00674032" w:rsidRDefault="00122E81" w:rsidP="00122E81">
      <w:pPr>
        <w:pStyle w:val="Heading2"/>
        <w:rPr>
          <w:rFonts w:ascii="Arial" w:hAnsi="Arial" w:cs="Arial"/>
        </w:rPr>
      </w:pPr>
      <w:bookmarkStart w:id="37" w:name="_Toc232932982"/>
      <w:r>
        <w:rPr>
          <w:rFonts w:ascii="Arial" w:hAnsi="Arial" w:cs="Arial"/>
        </w:rPr>
        <w:t>RAID Controller Settings</w:t>
      </w:r>
      <w:bookmarkEnd w:id="37"/>
    </w:p>
    <w:p w:rsidR="00122E81" w:rsidRDefault="00122E81" w:rsidP="00122E81">
      <w:pPr>
        <w:rPr>
          <w:rFonts w:ascii="Arial" w:hAnsi="Arial" w:cs="Arial"/>
        </w:rPr>
      </w:pPr>
      <w:r>
        <w:rPr>
          <w:rFonts w:ascii="Arial" w:hAnsi="Arial" w:cs="Arial"/>
        </w:rPr>
        <w:t>For the LUNs that store the backup files, you should configure the largest stripe size available (256 KB, 128 KB, 64 KB), 100 percent write cache, and 0 percent read cache</w:t>
      </w:r>
      <w:r w:rsidRPr="00674032">
        <w:rPr>
          <w:rFonts w:ascii="Arial" w:hAnsi="Arial" w:cs="Arial"/>
        </w:rPr>
        <w:t>.</w:t>
      </w:r>
      <w:r>
        <w:rPr>
          <w:rFonts w:ascii="Arial" w:hAnsi="Arial" w:cs="Arial"/>
        </w:rPr>
        <w:t xml:space="preserve"> It is also possible to activate the write cache of the individual spindles. But if the power fails during a backup, the backup is not usable, so in the end, it does not matter whether the bytes in the write cache are lost or not.</w:t>
      </w:r>
    </w:p>
    <w:p w:rsidR="00122E81" w:rsidRDefault="00122E81" w:rsidP="00122E81">
      <w:pPr>
        <w:rPr>
          <w:rFonts w:ascii="Arial" w:hAnsi="Arial" w:cs="Arial"/>
        </w:rPr>
      </w:pPr>
      <w:r>
        <w:rPr>
          <w:rFonts w:ascii="Arial" w:hAnsi="Arial" w:cs="Arial"/>
        </w:rPr>
        <w:t>For the LUN on which the restore tests are performed, you should have a stripe size of 64 KB, 100 percent write cache, and 0 percent read cache.</w:t>
      </w:r>
    </w:p>
    <w:p w:rsidR="00122E81" w:rsidRDefault="00122E81" w:rsidP="00122E81">
      <w:pPr>
        <w:rPr>
          <w:rFonts w:ascii="Arial" w:hAnsi="Arial" w:cs="Arial"/>
        </w:rPr>
      </w:pPr>
      <w:r>
        <w:rPr>
          <w:rFonts w:ascii="Arial" w:hAnsi="Arial" w:cs="Arial"/>
        </w:rPr>
        <w:t>For the RAID level (1, 10, 5, 6…), it really depends on the RAID controller or storage system you use. Because only sequential writes and reads on the data are performed on the backup file server, if the controller caches the data until it can perform a full write of one whole stripe at a time, you can use any RAID level. If the controller can’t provide this behavior and performance is an issue, RAID1, and RAID10 are your only options.</w:t>
      </w:r>
    </w:p>
    <w:p w:rsidR="008E0096" w:rsidRPr="00674032" w:rsidRDefault="008E0096" w:rsidP="008E0096">
      <w:pPr>
        <w:pStyle w:val="Heading2"/>
        <w:rPr>
          <w:rFonts w:ascii="Arial" w:hAnsi="Arial" w:cs="Arial"/>
        </w:rPr>
      </w:pPr>
      <w:bookmarkStart w:id="38" w:name="_Toc232932983"/>
      <w:r>
        <w:rPr>
          <w:rFonts w:ascii="Arial" w:hAnsi="Arial" w:cs="Arial"/>
        </w:rPr>
        <w:t>HBA Settings</w:t>
      </w:r>
      <w:bookmarkEnd w:id="38"/>
    </w:p>
    <w:p w:rsidR="008E0096" w:rsidRDefault="007F2B4C" w:rsidP="008E0096">
      <w:pPr>
        <w:rPr>
          <w:rFonts w:ascii="Arial" w:hAnsi="Arial" w:cs="Arial"/>
        </w:rPr>
      </w:pPr>
      <w:r>
        <w:rPr>
          <w:rFonts w:ascii="Arial" w:hAnsi="Arial" w:cs="Arial"/>
        </w:rPr>
        <w:t>If you use SAN for the backup file disks, the maximum queue depth of the adapters that are used to connect to the SAN should be set to the maximum supported value. The default is 32, but backup and restore perform much better at settings around 256</w:t>
      </w:r>
      <w:r w:rsidR="008E0096" w:rsidRPr="00674032">
        <w:rPr>
          <w:rFonts w:ascii="Arial" w:hAnsi="Arial" w:cs="Arial"/>
        </w:rPr>
        <w:t>.</w:t>
      </w:r>
    </w:p>
    <w:p w:rsidR="007F2B4C" w:rsidRPr="00674032" w:rsidRDefault="007F2B4C" w:rsidP="007F2B4C">
      <w:pPr>
        <w:pStyle w:val="Heading2"/>
        <w:rPr>
          <w:rFonts w:ascii="Arial" w:hAnsi="Arial" w:cs="Arial"/>
        </w:rPr>
      </w:pPr>
      <w:bookmarkStart w:id="39" w:name="_Toc232932984"/>
      <w:r>
        <w:rPr>
          <w:rFonts w:ascii="Arial" w:hAnsi="Arial" w:cs="Arial"/>
        </w:rPr>
        <w:t>Network Interface Cards</w:t>
      </w:r>
      <w:bookmarkEnd w:id="39"/>
    </w:p>
    <w:p w:rsidR="007F2B4C" w:rsidRDefault="00142F9E" w:rsidP="007F2B4C">
      <w:pPr>
        <w:rPr>
          <w:rFonts w:ascii="Arial" w:hAnsi="Arial" w:cs="Arial"/>
        </w:rPr>
      </w:pPr>
      <w:r>
        <w:rPr>
          <w:rFonts w:ascii="Arial" w:hAnsi="Arial" w:cs="Arial"/>
        </w:rPr>
        <w:t>You should be very selective about the NIC you use. A certain number of ports does not guarantee excellent I/O performance on all of them at the same time; there are times when two two-port adapters might provide better performance than one four-port adapter. The amount of kernel time used for the driver is also very important. There are NICs on the market with drivers that use up to 50 percent of a single CPU to perform, while others use somewhere between 3 percent and 5 percent.</w:t>
      </w:r>
    </w:p>
    <w:p w:rsidR="00142F9E" w:rsidRDefault="00142F9E" w:rsidP="007F2B4C">
      <w:pPr>
        <w:rPr>
          <w:rFonts w:ascii="Arial" w:hAnsi="Arial" w:cs="Arial"/>
        </w:rPr>
      </w:pPr>
      <w:r>
        <w:rPr>
          <w:rFonts w:ascii="Arial" w:hAnsi="Arial" w:cs="Arial"/>
        </w:rPr>
        <w:lastRenderedPageBreak/>
        <w:t>Finally, if you use multiple NICs to perform a backup, it is very important that they use different CPUs to handle their interrupts.</w:t>
      </w:r>
    </w:p>
    <w:p w:rsidR="00142F9E" w:rsidRPr="00674032" w:rsidRDefault="00142F9E" w:rsidP="00142F9E">
      <w:pPr>
        <w:pStyle w:val="Heading2"/>
        <w:rPr>
          <w:rFonts w:ascii="Arial" w:hAnsi="Arial" w:cs="Arial"/>
        </w:rPr>
      </w:pPr>
      <w:bookmarkStart w:id="40" w:name="_Toc232932985"/>
      <w:r>
        <w:rPr>
          <w:rFonts w:ascii="Arial" w:hAnsi="Arial" w:cs="Arial"/>
        </w:rPr>
        <w:t>NUMA-Based Systems</w:t>
      </w:r>
      <w:bookmarkEnd w:id="40"/>
    </w:p>
    <w:p w:rsidR="00142F9E" w:rsidRDefault="00142F9E" w:rsidP="00142F9E">
      <w:pPr>
        <w:rPr>
          <w:rFonts w:ascii="Arial" w:hAnsi="Arial" w:cs="Arial"/>
        </w:rPr>
      </w:pPr>
      <w:r>
        <w:rPr>
          <w:rFonts w:ascii="Arial" w:hAnsi="Arial" w:cs="Arial"/>
        </w:rPr>
        <w:t>If you have a non-uniform memory access (NUMA) based system, make sure that all the I/O cards (such as NIC, RAID, and HBA) are distributed across all the NUMA nodes of the system</w:t>
      </w:r>
      <w:r w:rsidRPr="00674032">
        <w:rPr>
          <w:rFonts w:ascii="Arial" w:hAnsi="Arial" w:cs="Arial"/>
        </w:rPr>
        <w:t>.</w:t>
      </w:r>
    </w:p>
    <w:p w:rsidR="00142F9E" w:rsidRPr="00674032" w:rsidRDefault="00142F9E" w:rsidP="00142F9E">
      <w:pPr>
        <w:pStyle w:val="Heading1"/>
        <w:rPr>
          <w:rFonts w:ascii="Arial" w:hAnsi="Arial" w:cs="Arial"/>
        </w:rPr>
      </w:pPr>
      <w:bookmarkStart w:id="41" w:name="_Toc232932986"/>
      <w:r>
        <w:rPr>
          <w:rFonts w:ascii="Arial" w:hAnsi="Arial" w:cs="Arial"/>
        </w:rPr>
        <w:t>Calculating the Time to Back Up and Restore a Database</w:t>
      </w:r>
      <w:bookmarkEnd w:id="41"/>
    </w:p>
    <w:p w:rsidR="00142F9E" w:rsidRPr="00674032" w:rsidRDefault="00142F9E" w:rsidP="00142F9E">
      <w:pPr>
        <w:rPr>
          <w:rFonts w:ascii="Arial" w:hAnsi="Arial" w:cs="Arial"/>
        </w:rPr>
      </w:pPr>
      <w:r>
        <w:rPr>
          <w:rFonts w:ascii="Arial" w:hAnsi="Arial" w:cs="Arial"/>
        </w:rPr>
        <w:t>One of the key elements of an SLA is timeframe, so when you design a backup solution for your organization, you will need to plan for the amount of time the whole process will take. This helps you meet the time-to-restore specification of your SLA, and it also helps you shape other important areas of your plan, such as how often to take backups and the compression settings to use. There are several steps in determining how much time the backup and restore process will take. The first thing to do is calculate how much data there is to be backed up:</w:t>
      </w:r>
    </w:p>
    <w:p w:rsidR="00BF144A" w:rsidRDefault="00BF144A" w:rsidP="00BF144A">
      <w:pPr>
        <w:spacing w:after="0" w:line="240" w:lineRule="auto"/>
        <w:rPr>
          <w:rFonts w:ascii="Calibri" w:eastAsia="Times New Roman" w:hAnsi="Calibri" w:cs="Times New Roman"/>
        </w:rPr>
      </w:pPr>
      <m:oMathPara>
        <m:oMath>
          <m:r>
            <w:rPr>
              <w:rFonts w:ascii="Cambria Math" w:eastAsia="Times New Roman" w:hAnsi="Cambria Math" w:cs="Times New Roman"/>
            </w:rPr>
            <m:t>DatabaseSize[GB]= SpaceUsedInDatafiles[GB]+SizeOfTransactionLog[GB]</m:t>
          </m:r>
        </m:oMath>
      </m:oMathPara>
    </w:p>
    <w:p w:rsidR="00BF144A" w:rsidRDefault="00BF144A" w:rsidP="008E0096">
      <w:pPr>
        <w:rPr>
          <w:rFonts w:ascii="Arial" w:hAnsi="Arial" w:cs="Arial"/>
        </w:rPr>
      </w:pPr>
    </w:p>
    <w:p w:rsidR="007F2B4C" w:rsidRPr="00674032" w:rsidRDefault="00BF144A" w:rsidP="008E0096">
      <w:pPr>
        <w:rPr>
          <w:rFonts w:ascii="Arial" w:hAnsi="Arial" w:cs="Arial"/>
        </w:rPr>
      </w:pPr>
      <w:r>
        <w:rPr>
          <w:rFonts w:ascii="Arial" w:hAnsi="Arial" w:cs="Arial"/>
        </w:rPr>
        <w:t>If you expect a constant growth over time, the total size of the backup after a period of time can be estimated using this formula:</w:t>
      </w:r>
    </w:p>
    <w:p w:rsidR="00BF144A" w:rsidRDefault="00BF144A" w:rsidP="00BF144A">
      <w:pPr>
        <w:spacing w:after="0" w:line="240" w:lineRule="auto"/>
        <w:rPr>
          <w:rFonts w:ascii="Calibri" w:eastAsia="Times New Roman" w:hAnsi="Calibri" w:cs="Times New Roman"/>
        </w:rPr>
      </w:pPr>
      <m:oMathPara>
        <m:oMath>
          <m:r>
            <w:rPr>
              <w:rFonts w:ascii="Cambria Math" w:eastAsia="Times New Roman" w:hAnsi="Cambria Math" w:cs="Times New Roman"/>
            </w:rPr>
            <m:t>BackupFileSize[GB]=DatabaseSize</m:t>
          </m:r>
          <m:d>
            <m:dPr>
              <m:begChr m:val="["/>
              <m:endChr m:val="]"/>
              <m:ctrlPr>
                <w:rPr>
                  <w:rFonts w:ascii="Cambria Math" w:eastAsia="Times New Roman" w:hAnsi="Cambria Math" w:cs="Times New Roman"/>
                  <w:i/>
                </w:rPr>
              </m:ctrlPr>
            </m:dPr>
            <m:e>
              <m:r>
                <w:rPr>
                  <w:rFonts w:ascii="Cambria Math" w:eastAsia="Times New Roman" w:hAnsi="Cambria Math" w:cs="Times New Roman"/>
                </w:rPr>
                <m:t>GB</m:t>
              </m:r>
            </m:e>
          </m:d>
          <m:r>
            <w:rPr>
              <w:rFonts w:ascii="Cambria Math" w:eastAsia="Times New Roman" w:hAnsi="Cambria Math" w:cs="Times New Roman"/>
            </w:rPr>
            <m:t>+(ExpectedGrowthPerYear</m:t>
          </m:r>
          <m:d>
            <m:dPr>
              <m:begChr m:val="["/>
              <m:endChr m:val="]"/>
              <m:ctrlPr>
                <w:rPr>
                  <w:rFonts w:ascii="Cambria Math" w:eastAsia="Times New Roman" w:hAnsi="Cambria Math" w:cs="Times New Roman"/>
                  <w:i/>
                </w:rPr>
              </m:ctrlPr>
            </m:dPr>
            <m:e>
              <m:r>
                <w:rPr>
                  <w:rFonts w:ascii="Cambria Math" w:eastAsia="Times New Roman" w:hAnsi="Cambria Math" w:cs="Times New Roman"/>
                </w:rPr>
                <m:t>GB</m:t>
              </m:r>
            </m:e>
          </m:d>
          <m:r>
            <w:rPr>
              <w:rFonts w:ascii="Cambria Math" w:eastAsia="Times New Roman" w:hAnsi="Cambria Math" w:cs="Times New Roman"/>
            </w:rPr>
            <m:t>×Years)</m:t>
          </m:r>
        </m:oMath>
      </m:oMathPara>
    </w:p>
    <w:p w:rsidR="00122E81" w:rsidRDefault="00122E81" w:rsidP="00122E81">
      <w:pPr>
        <w:rPr>
          <w:rFonts w:ascii="Arial" w:hAnsi="Arial" w:cs="Arial"/>
        </w:rPr>
      </w:pPr>
    </w:p>
    <w:p w:rsidR="00BF144A" w:rsidRPr="00674032" w:rsidRDefault="00BF144A" w:rsidP="00122E81">
      <w:pPr>
        <w:rPr>
          <w:rFonts w:ascii="Arial" w:hAnsi="Arial" w:cs="Arial"/>
        </w:rPr>
      </w:pPr>
      <w:r>
        <w:rPr>
          <w:rFonts w:ascii="Arial" w:hAnsi="Arial" w:cs="Arial"/>
        </w:rPr>
        <w:t>If, on the other hand, the growth is relative, you can use this formula to estimate:</w:t>
      </w:r>
    </w:p>
    <w:p w:rsidR="00BF144A" w:rsidRDefault="00BF144A" w:rsidP="00BF144A">
      <w:pPr>
        <w:spacing w:after="0" w:line="240" w:lineRule="auto"/>
        <w:rPr>
          <w:rFonts w:ascii="Calibri" w:eastAsia="Times New Roman" w:hAnsi="Calibri" w:cs="Times New Roman"/>
        </w:rPr>
      </w:pPr>
      <m:oMathPara>
        <m:oMath>
          <m:r>
            <w:rPr>
              <w:rFonts w:ascii="Cambria Math" w:eastAsia="Times New Roman" w:hAnsi="Cambria Math" w:cs="Times New Roman"/>
            </w:rPr>
            <m:t>BackupFileSize</m:t>
          </m:r>
          <m:d>
            <m:dPr>
              <m:begChr m:val="["/>
              <m:endChr m:val="]"/>
              <m:ctrlPr>
                <w:rPr>
                  <w:rFonts w:ascii="Cambria Math" w:eastAsia="Times New Roman" w:hAnsi="Cambria Math" w:cs="Times New Roman"/>
                  <w:i/>
                </w:rPr>
              </m:ctrlPr>
            </m:dPr>
            <m:e>
              <m:r>
                <w:rPr>
                  <w:rFonts w:ascii="Cambria Math" w:eastAsia="Times New Roman" w:hAnsi="Cambria Math" w:cs="Times New Roman"/>
                </w:rPr>
                <m:t>GB</m:t>
              </m:r>
            </m:e>
          </m:d>
          <m:r>
            <w:rPr>
              <w:rFonts w:ascii="Cambria Math" w:eastAsia="Times New Roman" w:hAnsi="Cambria Math" w:cs="Times New Roman"/>
            </w:rPr>
            <m:t>=DatabaseSize</m:t>
          </m:r>
          <m:d>
            <m:dPr>
              <m:begChr m:val="["/>
              <m:endChr m:val="]"/>
              <m:ctrlPr>
                <w:rPr>
                  <w:rFonts w:ascii="Cambria Math" w:eastAsia="Times New Roman" w:hAnsi="Cambria Math" w:cs="Times New Roman"/>
                  <w:i/>
                </w:rPr>
              </m:ctrlPr>
            </m:dPr>
            <m:e>
              <m:r>
                <w:rPr>
                  <w:rFonts w:ascii="Cambria Math" w:eastAsia="Times New Roman" w:hAnsi="Cambria Math" w:cs="Times New Roman"/>
                </w:rPr>
                <m:t>GB</m:t>
              </m:r>
            </m:e>
          </m:d>
          <m:r>
            <w:rPr>
              <w:rFonts w:ascii="Cambria Math" w:eastAsia="Times New Roman" w:hAnsi="Cambria Math" w:cs="Times New Roman"/>
            </w:rPr>
            <m:t>×</m:t>
          </m:r>
          <m:sSup>
            <m:sSupPr>
              <m:ctrlPr>
                <w:rPr>
                  <w:rFonts w:ascii="Cambria Math" w:eastAsia="Times New Roman" w:hAnsi="Cambria Math" w:cs="Times New Roman"/>
                  <w:i/>
                </w:rPr>
              </m:ctrlPr>
            </m:sSupPr>
            <m:e>
              <m:d>
                <m:dPr>
                  <m:ctrlPr>
                    <w:rPr>
                      <w:rFonts w:ascii="Cambria Math" w:eastAsia="Times New Roman" w:hAnsi="Cambria Math" w:cs="Times New Roman"/>
                      <w:i/>
                    </w:rPr>
                  </m:ctrlPr>
                </m:dPr>
                <m:e>
                  <m:r>
                    <w:rPr>
                      <w:rFonts w:ascii="Cambria Math" w:eastAsia="Times New Roman" w:hAnsi="Cambria Math" w:cs="Times New Roman"/>
                    </w:rPr>
                    <m:t>1+</m:t>
                  </m:r>
                  <m:f>
                    <m:fPr>
                      <m:ctrlPr>
                        <w:rPr>
                          <w:rFonts w:ascii="Cambria Math" w:eastAsia="Times New Roman" w:hAnsi="Cambria Math" w:cs="Times New Roman"/>
                          <w:i/>
                        </w:rPr>
                      </m:ctrlPr>
                    </m:fPr>
                    <m:num>
                      <m:r>
                        <w:rPr>
                          <w:rFonts w:ascii="Cambria Math" w:eastAsia="Times New Roman" w:hAnsi="Cambria Math" w:cs="Times New Roman"/>
                        </w:rPr>
                        <m:t>ExpectedGrowthPerYear[%]</m:t>
                      </m:r>
                    </m:num>
                    <m:den>
                      <m:r>
                        <w:rPr>
                          <w:rFonts w:ascii="Cambria Math" w:eastAsia="Times New Roman" w:hAnsi="Cambria Math" w:cs="Times New Roman"/>
                        </w:rPr>
                        <m:t>100</m:t>
                      </m:r>
                    </m:den>
                  </m:f>
                </m:e>
              </m:d>
            </m:e>
            <m:sup>
              <m:r>
                <w:rPr>
                  <w:rFonts w:ascii="Cambria Math" w:eastAsia="Times New Roman" w:hAnsi="Cambria Math" w:cs="Times New Roman"/>
                </w:rPr>
                <m:t>Years</m:t>
              </m:r>
            </m:sup>
          </m:sSup>
        </m:oMath>
      </m:oMathPara>
    </w:p>
    <w:p w:rsidR="00BF144A" w:rsidRDefault="00BF144A" w:rsidP="00F1082F">
      <w:pPr>
        <w:rPr>
          <w:rFonts w:ascii="Arial" w:hAnsi="Arial" w:cs="Arial"/>
        </w:rPr>
      </w:pPr>
    </w:p>
    <w:p w:rsidR="00702C13" w:rsidRPr="00674032" w:rsidRDefault="00BF144A" w:rsidP="00F1082F">
      <w:pPr>
        <w:rPr>
          <w:rFonts w:ascii="Arial" w:hAnsi="Arial" w:cs="Arial"/>
        </w:rPr>
      </w:pPr>
      <w:r>
        <w:rPr>
          <w:rFonts w:ascii="Arial" w:hAnsi="Arial" w:cs="Arial"/>
        </w:rPr>
        <w:t>You should always add at least 10 percent as a safety buffer.</w:t>
      </w:r>
    </w:p>
    <w:p w:rsidR="00F1082F" w:rsidRDefault="00BF144A" w:rsidP="0051573B">
      <w:pPr>
        <w:rPr>
          <w:rFonts w:ascii="Arial" w:hAnsi="Arial" w:cs="Arial"/>
        </w:rPr>
      </w:pPr>
      <w:r>
        <w:rPr>
          <w:rFonts w:ascii="Arial" w:hAnsi="Arial" w:cs="Arial"/>
        </w:rPr>
        <w:t>Next, you need to determine the sustained concurrent maximum sequential read and write performance of your disk subsystems. You can use Performance Monitor (known as System Monitor in some versions of the Windows® operating system) to measure the values while performing test backups and restores.</w:t>
      </w:r>
    </w:p>
    <w:p w:rsidR="00BF144A" w:rsidRDefault="00BF144A" w:rsidP="0051573B">
      <w:pPr>
        <w:rPr>
          <w:rFonts w:ascii="Arial" w:hAnsi="Arial" w:cs="Arial"/>
        </w:rPr>
      </w:pPr>
      <w:r>
        <w:rPr>
          <w:rFonts w:ascii="Arial" w:hAnsi="Arial" w:cs="Arial"/>
        </w:rPr>
        <w:t>This should result in 5 values. If you have multiple LUNs or NICs and the values differ, always use the slowest result for the calculation.</w:t>
      </w:r>
    </w:p>
    <w:p w:rsidR="00BF144A" w:rsidRPr="00674032" w:rsidRDefault="00BF144A" w:rsidP="00BF144A">
      <w:pPr>
        <w:pStyle w:val="ListParagraph"/>
        <w:numPr>
          <w:ilvl w:val="0"/>
          <w:numId w:val="18"/>
        </w:numPr>
        <w:rPr>
          <w:rFonts w:ascii="Arial" w:hAnsi="Arial" w:cs="Arial"/>
        </w:rPr>
      </w:pPr>
      <w:r>
        <w:rPr>
          <w:rFonts w:ascii="Arial" w:hAnsi="Arial" w:cs="Arial"/>
        </w:rPr>
        <w:t xml:space="preserve">Network adapter (NIC) throughput </w:t>
      </w:r>
      <w:r>
        <w:rPr>
          <w:rFonts w:ascii="Arial" w:hAnsi="Arial" w:cs="Arial"/>
        </w:rPr>
        <w:tab/>
      </w:r>
      <w:r>
        <w:rPr>
          <w:rFonts w:ascii="Arial" w:hAnsi="Arial" w:cs="Arial"/>
        </w:rPr>
        <w:tab/>
      </w:r>
      <w:r>
        <w:rPr>
          <w:rFonts w:ascii="Arial" w:hAnsi="Arial" w:cs="Arial"/>
        </w:rPr>
        <w:tab/>
      </w:r>
      <w:r>
        <w:rPr>
          <w:rFonts w:ascii="Arial" w:hAnsi="Arial" w:cs="Arial"/>
        </w:rPr>
        <w:tab/>
        <w:t>MB/s</w:t>
      </w:r>
      <w:r>
        <w:rPr>
          <w:rFonts w:ascii="Arial" w:hAnsi="Arial" w:cs="Arial"/>
        </w:rPr>
        <w:tab/>
      </w:r>
      <w:r>
        <w:rPr>
          <w:rFonts w:ascii="Arial" w:hAnsi="Arial" w:cs="Arial"/>
        </w:rPr>
        <w:tab/>
      </w:r>
    </w:p>
    <w:p w:rsidR="00BF144A" w:rsidRDefault="00BF144A" w:rsidP="00BF144A">
      <w:pPr>
        <w:pStyle w:val="ListParagraph"/>
        <w:numPr>
          <w:ilvl w:val="0"/>
          <w:numId w:val="18"/>
        </w:numPr>
        <w:rPr>
          <w:rFonts w:ascii="Arial" w:hAnsi="Arial" w:cs="Arial"/>
        </w:rPr>
      </w:pPr>
      <w:r>
        <w:rPr>
          <w:rFonts w:ascii="Arial" w:hAnsi="Arial" w:cs="Arial"/>
        </w:rPr>
        <w:t>Backup LUN sequential read performance</w:t>
      </w:r>
      <w:r>
        <w:rPr>
          <w:rFonts w:ascii="Arial" w:hAnsi="Arial" w:cs="Arial"/>
        </w:rPr>
        <w:tab/>
      </w:r>
      <w:r>
        <w:rPr>
          <w:rFonts w:ascii="Arial" w:hAnsi="Arial" w:cs="Arial"/>
        </w:rPr>
        <w:tab/>
      </w:r>
      <w:r>
        <w:rPr>
          <w:rFonts w:ascii="Arial" w:hAnsi="Arial" w:cs="Arial"/>
        </w:rPr>
        <w:tab/>
        <w:t>MB/s</w:t>
      </w:r>
      <w:r>
        <w:rPr>
          <w:rFonts w:ascii="Arial" w:hAnsi="Arial" w:cs="Arial"/>
        </w:rPr>
        <w:tab/>
      </w:r>
      <w:r>
        <w:rPr>
          <w:rFonts w:ascii="Arial" w:hAnsi="Arial" w:cs="Arial"/>
        </w:rPr>
        <w:tab/>
      </w:r>
    </w:p>
    <w:p w:rsidR="00BF144A" w:rsidRDefault="00BF144A" w:rsidP="00BF144A">
      <w:pPr>
        <w:pStyle w:val="ListParagraph"/>
        <w:numPr>
          <w:ilvl w:val="0"/>
          <w:numId w:val="18"/>
        </w:numPr>
        <w:rPr>
          <w:rFonts w:ascii="Arial" w:hAnsi="Arial" w:cs="Arial"/>
        </w:rPr>
      </w:pPr>
      <w:r>
        <w:rPr>
          <w:rFonts w:ascii="Arial" w:hAnsi="Arial" w:cs="Arial"/>
        </w:rPr>
        <w:t>Backup LUN sequential write performance</w:t>
      </w:r>
      <w:r>
        <w:rPr>
          <w:rFonts w:ascii="Arial" w:hAnsi="Arial" w:cs="Arial"/>
        </w:rPr>
        <w:tab/>
      </w:r>
      <w:r>
        <w:rPr>
          <w:rFonts w:ascii="Arial" w:hAnsi="Arial" w:cs="Arial"/>
        </w:rPr>
        <w:tab/>
      </w:r>
      <w:r>
        <w:rPr>
          <w:rFonts w:ascii="Arial" w:hAnsi="Arial" w:cs="Arial"/>
        </w:rPr>
        <w:tab/>
        <w:t>MB/s</w:t>
      </w:r>
      <w:r>
        <w:rPr>
          <w:rFonts w:ascii="Arial" w:hAnsi="Arial" w:cs="Arial"/>
        </w:rPr>
        <w:tab/>
      </w:r>
      <w:r>
        <w:rPr>
          <w:rFonts w:ascii="Arial" w:hAnsi="Arial" w:cs="Arial"/>
        </w:rPr>
        <w:tab/>
      </w:r>
    </w:p>
    <w:p w:rsidR="00BF144A" w:rsidRDefault="00BF144A" w:rsidP="00BF144A">
      <w:pPr>
        <w:pStyle w:val="ListParagraph"/>
        <w:numPr>
          <w:ilvl w:val="0"/>
          <w:numId w:val="18"/>
        </w:numPr>
        <w:rPr>
          <w:rFonts w:ascii="Arial" w:hAnsi="Arial" w:cs="Arial"/>
        </w:rPr>
      </w:pPr>
      <w:r>
        <w:rPr>
          <w:rFonts w:ascii="Arial" w:hAnsi="Arial" w:cs="Arial"/>
        </w:rPr>
        <w:t>Database data LUN sequential read performance</w:t>
      </w:r>
      <w:r>
        <w:rPr>
          <w:rFonts w:ascii="Arial" w:hAnsi="Arial" w:cs="Arial"/>
        </w:rPr>
        <w:tab/>
      </w:r>
      <w:r>
        <w:rPr>
          <w:rFonts w:ascii="Arial" w:hAnsi="Arial" w:cs="Arial"/>
        </w:rPr>
        <w:tab/>
        <w:t>MB/s</w:t>
      </w:r>
      <w:r>
        <w:rPr>
          <w:rFonts w:ascii="Arial" w:hAnsi="Arial" w:cs="Arial"/>
        </w:rPr>
        <w:tab/>
      </w:r>
      <w:r>
        <w:rPr>
          <w:rFonts w:ascii="Arial" w:hAnsi="Arial" w:cs="Arial"/>
        </w:rPr>
        <w:tab/>
      </w:r>
    </w:p>
    <w:p w:rsidR="00BF144A" w:rsidRPr="00674032" w:rsidRDefault="00BF144A" w:rsidP="00BF144A">
      <w:pPr>
        <w:pStyle w:val="ListParagraph"/>
        <w:numPr>
          <w:ilvl w:val="0"/>
          <w:numId w:val="18"/>
        </w:numPr>
        <w:rPr>
          <w:rFonts w:ascii="Arial" w:hAnsi="Arial" w:cs="Arial"/>
        </w:rPr>
      </w:pPr>
      <w:r>
        <w:rPr>
          <w:rFonts w:ascii="Arial" w:hAnsi="Arial" w:cs="Arial"/>
        </w:rPr>
        <w:t>Database data LUN sequential write performance</w:t>
      </w:r>
      <w:r>
        <w:rPr>
          <w:rFonts w:ascii="Arial" w:hAnsi="Arial" w:cs="Arial"/>
        </w:rPr>
        <w:tab/>
      </w:r>
      <w:r>
        <w:rPr>
          <w:rFonts w:ascii="Arial" w:hAnsi="Arial" w:cs="Arial"/>
        </w:rPr>
        <w:tab/>
        <w:t>MB/s</w:t>
      </w:r>
      <w:r>
        <w:rPr>
          <w:rFonts w:ascii="Arial" w:hAnsi="Arial" w:cs="Arial"/>
        </w:rPr>
        <w:tab/>
      </w:r>
      <w:r>
        <w:rPr>
          <w:rFonts w:ascii="Arial" w:hAnsi="Arial" w:cs="Arial"/>
        </w:rPr>
        <w:tab/>
      </w:r>
    </w:p>
    <w:p w:rsidR="00BF144A" w:rsidRDefault="00BF144A" w:rsidP="0051573B">
      <w:pPr>
        <w:rPr>
          <w:rFonts w:ascii="Arial" w:hAnsi="Arial" w:cs="Arial"/>
        </w:rPr>
      </w:pPr>
      <w:r>
        <w:rPr>
          <w:rFonts w:ascii="Arial" w:hAnsi="Arial" w:cs="Arial"/>
        </w:rPr>
        <w:lastRenderedPageBreak/>
        <w:t>Using the number of LUNS used in parallel for the database files, the number of LUNs used in parallel for the backup files, and the number of the network cards used, we can come up with the following performance indicators:</w:t>
      </w:r>
    </w:p>
    <w:p w:rsidR="00BF144A" w:rsidRDefault="00BF144A" w:rsidP="00BF144A">
      <w:pPr>
        <w:spacing w:after="0" w:line="240" w:lineRule="auto"/>
        <w:rPr>
          <w:rFonts w:ascii="Calibri" w:eastAsia="Times New Roman" w:hAnsi="Calibri" w:cs="Times New Roman"/>
        </w:rPr>
      </w:pPr>
    </w:p>
    <w:p w:rsidR="00BF144A" w:rsidRDefault="00BF144A" w:rsidP="00BF144A">
      <w:pPr>
        <w:spacing w:after="0" w:line="240" w:lineRule="auto"/>
        <w:rPr>
          <w:rFonts w:ascii="Calibri" w:eastAsia="Times New Roman" w:hAnsi="Calibri" w:cs="Times New Roman"/>
        </w:rPr>
      </w:pPr>
      <m:oMathPara>
        <m:oMath>
          <m:r>
            <w:rPr>
              <w:rFonts w:ascii="Cambria Math" w:eastAsia="Times New Roman" w:hAnsi="Cambria Math" w:cs="Times New Roman"/>
            </w:rPr>
            <m:t>NetworkPerformance=</m:t>
          </m:r>
          <m:r>
            <m:rPr>
              <m:sty m:val="p"/>
            </m:rPr>
            <w:rPr>
              <w:rFonts w:ascii="Cambria Math" w:eastAsia="Times New Roman" w:hAnsi="Cambria Math" w:cs="Times New Roman"/>
            </w:rPr>
            <m:t>NICThroughput</m:t>
          </m:r>
          <m:r>
            <w:rPr>
              <w:rFonts w:ascii="Cambria Math" w:eastAsia="Times New Roman" w:hAnsi="Cambria Math" w:cs="Times New Roman"/>
            </w:rPr>
            <m:t>×NumberofNICsUsed</m:t>
          </m:r>
        </m:oMath>
      </m:oMathPara>
    </w:p>
    <w:p w:rsidR="00BF144A" w:rsidRDefault="00BF144A" w:rsidP="00BF144A">
      <w:pPr>
        <w:spacing w:after="0" w:line="240" w:lineRule="auto"/>
        <w:rPr>
          <w:rFonts w:ascii="Calibri" w:eastAsia="Times New Roman" w:hAnsi="Calibri" w:cs="Times New Roman"/>
        </w:rPr>
      </w:pPr>
      <m:oMathPara>
        <m:oMath>
          <m:r>
            <w:rPr>
              <w:rFonts w:ascii="Cambria Math" w:eastAsia="Times New Roman" w:hAnsi="Cambria Math" w:cs="Times New Roman"/>
            </w:rPr>
            <m:t>FileReadPerformance=Backup</m:t>
          </m:r>
          <m:r>
            <m:rPr>
              <m:sty m:val="p"/>
            </m:rPr>
            <w:rPr>
              <w:rFonts w:ascii="Cambria Math" w:eastAsia="Times New Roman" w:hAnsi="Cambria Math" w:cs="Times New Roman"/>
            </w:rPr>
            <m:t>LUNReadPerformance</m:t>
          </m:r>
          <m:r>
            <w:rPr>
              <w:rFonts w:ascii="Cambria Math" w:eastAsia="Times New Roman" w:hAnsi="Cambria Math" w:cs="Times New Roman"/>
            </w:rPr>
            <m:t>×NumberofLUNsUsed</m:t>
          </m:r>
        </m:oMath>
      </m:oMathPara>
    </w:p>
    <w:p w:rsidR="00BF144A" w:rsidRDefault="00BF144A" w:rsidP="00BF144A">
      <w:pPr>
        <w:spacing w:after="0" w:line="240" w:lineRule="auto"/>
        <w:rPr>
          <w:rFonts w:ascii="Calibri" w:eastAsia="Times New Roman" w:hAnsi="Calibri" w:cs="Times New Roman"/>
        </w:rPr>
      </w:pPr>
      <m:oMathPara>
        <m:oMath>
          <m:r>
            <w:rPr>
              <w:rFonts w:ascii="Cambria Math" w:eastAsia="Times New Roman" w:hAnsi="Cambria Math" w:cs="Times New Roman"/>
            </w:rPr>
            <m:t>FileWritePerformance=Backup</m:t>
          </m:r>
          <m:r>
            <m:rPr>
              <m:sty m:val="p"/>
            </m:rPr>
            <w:rPr>
              <w:rFonts w:ascii="Cambria Math" w:eastAsia="Times New Roman" w:hAnsi="Cambria Math" w:cs="Times New Roman"/>
            </w:rPr>
            <m:t>LUNWritePerformance</m:t>
          </m:r>
          <m:r>
            <w:rPr>
              <w:rFonts w:ascii="Cambria Math" w:eastAsia="Times New Roman" w:hAnsi="Cambria Math" w:cs="Times New Roman"/>
            </w:rPr>
            <m:t>×NumberofLUNsUsed</m:t>
          </m:r>
        </m:oMath>
      </m:oMathPara>
    </w:p>
    <w:p w:rsidR="00BF144A" w:rsidRDefault="00BF144A" w:rsidP="00BF144A">
      <w:pPr>
        <w:spacing w:after="0" w:line="240" w:lineRule="auto"/>
        <w:rPr>
          <w:rFonts w:ascii="Calibri" w:eastAsia="Times New Roman" w:hAnsi="Calibri" w:cs="Times New Roman"/>
        </w:rPr>
      </w:pPr>
      <m:oMathPara>
        <m:oMath>
          <m:r>
            <w:rPr>
              <w:rFonts w:ascii="Cambria Math" w:eastAsia="Times New Roman" w:hAnsi="Cambria Math" w:cs="Times New Roman"/>
            </w:rPr>
            <m:t>DatabaseReadPerformance=Data</m:t>
          </m:r>
          <m:r>
            <m:rPr>
              <m:sty m:val="p"/>
            </m:rPr>
            <w:rPr>
              <w:rFonts w:ascii="Cambria Math" w:eastAsia="Times New Roman" w:hAnsi="Cambria Math" w:cs="Times New Roman"/>
            </w:rPr>
            <m:t>LUNReadPerformance</m:t>
          </m:r>
          <m:r>
            <w:rPr>
              <w:rFonts w:ascii="Cambria Math" w:eastAsia="Times New Roman" w:hAnsi="Cambria Math" w:cs="Times New Roman"/>
            </w:rPr>
            <m:t>×NumberofLUNsUsed</m:t>
          </m:r>
        </m:oMath>
      </m:oMathPara>
    </w:p>
    <w:p w:rsidR="00BF144A" w:rsidRDefault="00BF144A" w:rsidP="00BF144A">
      <w:pPr>
        <w:spacing w:after="0" w:line="240" w:lineRule="auto"/>
        <w:rPr>
          <w:rFonts w:ascii="Calibri" w:eastAsia="Times New Roman" w:hAnsi="Calibri" w:cs="Times New Roman"/>
        </w:rPr>
      </w:pPr>
      <m:oMathPara>
        <m:oMath>
          <m:r>
            <w:rPr>
              <w:rFonts w:ascii="Cambria Math" w:eastAsia="Times New Roman" w:hAnsi="Cambria Math" w:cs="Times New Roman"/>
            </w:rPr>
            <m:t>DatabaseWritePerformance=Data</m:t>
          </m:r>
          <m:r>
            <m:rPr>
              <m:sty m:val="p"/>
            </m:rPr>
            <w:rPr>
              <w:rFonts w:ascii="Cambria Math" w:eastAsia="Times New Roman" w:hAnsi="Cambria Math" w:cs="Times New Roman"/>
            </w:rPr>
            <m:t>LUNReadPerformance</m:t>
          </m:r>
          <m:r>
            <w:rPr>
              <w:rFonts w:ascii="Cambria Math" w:eastAsia="Times New Roman" w:hAnsi="Cambria Math" w:cs="Times New Roman"/>
            </w:rPr>
            <m:t>×NumberofLUNsUsed</m:t>
          </m:r>
        </m:oMath>
      </m:oMathPara>
    </w:p>
    <w:p w:rsidR="00BF144A" w:rsidRDefault="00BF144A" w:rsidP="0051573B">
      <w:pPr>
        <w:rPr>
          <w:rFonts w:ascii="Arial" w:hAnsi="Arial" w:cs="Arial"/>
        </w:rPr>
      </w:pPr>
    </w:p>
    <w:p w:rsidR="00BF144A" w:rsidRDefault="00BF144A" w:rsidP="0051573B">
      <w:pPr>
        <w:rPr>
          <w:rFonts w:ascii="Arial" w:hAnsi="Arial" w:cs="Arial"/>
        </w:rPr>
      </w:pPr>
      <w:r>
        <w:rPr>
          <w:rFonts w:ascii="Arial" w:hAnsi="Arial" w:cs="Arial"/>
        </w:rPr>
        <w:t>The backup compression factor is defined as:</w:t>
      </w:r>
    </w:p>
    <w:p w:rsidR="00BF144A" w:rsidRDefault="00BF144A" w:rsidP="00BF144A">
      <w:pPr>
        <w:spacing w:after="0" w:line="240" w:lineRule="auto"/>
        <w:rPr>
          <w:rFonts w:ascii="Calibri" w:eastAsia="Times New Roman" w:hAnsi="Calibri" w:cs="Times New Roman"/>
        </w:rPr>
      </w:pPr>
      <m:oMathPara>
        <m:oMath>
          <m:r>
            <w:rPr>
              <w:rFonts w:ascii="Cambria Math" w:eastAsia="Times New Roman" w:hAnsi="Cambria Math" w:cs="Times New Roman"/>
            </w:rPr>
            <m:t>CompressionFactor=</m:t>
          </m:r>
          <m:f>
            <m:fPr>
              <m:ctrlPr>
                <w:rPr>
                  <w:rFonts w:ascii="Cambria Math" w:eastAsia="Times New Roman" w:hAnsi="Cambria Math" w:cs="Times New Roman"/>
                  <w:i/>
                </w:rPr>
              </m:ctrlPr>
            </m:fPr>
            <m:num>
              <m:r>
                <w:rPr>
                  <w:rFonts w:ascii="Cambria Math" w:eastAsia="Times New Roman" w:hAnsi="Cambria Math" w:cs="Times New Roman"/>
                </w:rPr>
                <m:t>BackupFileSizeUncompressed[GB]</m:t>
              </m:r>
            </m:num>
            <m:den>
              <m:r>
                <w:rPr>
                  <w:rFonts w:ascii="Cambria Math" w:eastAsia="Times New Roman" w:hAnsi="Cambria Math" w:cs="Times New Roman"/>
                </w:rPr>
                <m:t>BackupFileSizeCompressed[GB]</m:t>
              </m:r>
            </m:den>
          </m:f>
        </m:oMath>
      </m:oMathPara>
    </w:p>
    <w:p w:rsidR="00BF144A" w:rsidRDefault="00BF144A" w:rsidP="0051573B">
      <w:pPr>
        <w:rPr>
          <w:rFonts w:ascii="Arial" w:hAnsi="Arial" w:cs="Arial"/>
        </w:rPr>
      </w:pPr>
    </w:p>
    <w:p w:rsidR="00BF144A" w:rsidRDefault="00BF144A" w:rsidP="0051573B">
      <w:pPr>
        <w:rPr>
          <w:rFonts w:ascii="Arial" w:hAnsi="Arial" w:cs="Arial"/>
        </w:rPr>
      </w:pPr>
      <w:r>
        <w:rPr>
          <w:rFonts w:ascii="Arial" w:hAnsi="Arial" w:cs="Arial"/>
        </w:rPr>
        <w:t xml:space="preserve">If you do not use compression, this will result in </w:t>
      </w:r>
      <w:r w:rsidRPr="00BF144A">
        <w:rPr>
          <w:rFonts w:ascii="Arial" w:hAnsi="Arial" w:cs="Arial"/>
          <w:i/>
        </w:rPr>
        <w:t>CompressionFactor = 1</w:t>
      </w:r>
      <w:r>
        <w:rPr>
          <w:rFonts w:ascii="Arial" w:hAnsi="Arial" w:cs="Arial"/>
        </w:rPr>
        <w:t>.</w:t>
      </w:r>
    </w:p>
    <w:p w:rsidR="00BF144A" w:rsidRDefault="00BF144A" w:rsidP="0051573B">
      <w:pPr>
        <w:rPr>
          <w:rFonts w:ascii="Arial" w:hAnsi="Arial" w:cs="Arial"/>
        </w:rPr>
      </w:pPr>
      <w:r>
        <w:rPr>
          <w:rFonts w:ascii="Arial" w:hAnsi="Arial" w:cs="Arial"/>
        </w:rPr>
        <w:t>The performance of a backup is limited by the following:</w:t>
      </w:r>
    </w:p>
    <w:p w:rsidR="00BF144A" w:rsidRDefault="00BF144A" w:rsidP="0051573B">
      <w:pPr>
        <w:rPr>
          <w:rFonts w:ascii="Arial" w:hAnsi="Arial" w:cs="Arial"/>
        </w:rPr>
      </w:pPr>
      <m:oMathPara>
        <m:oMath>
          <m:r>
            <w:rPr>
              <w:rFonts w:ascii="Cambria Math" w:eastAsia="Times New Roman" w:hAnsi="Cambria Math" w:cs="Times New Roman"/>
              <w:sz w:val="20"/>
              <w:szCs w:val="20"/>
            </w:rPr>
            <m:t>BackupPerformance[MB/sec]=min</m:t>
          </m:r>
          <m:d>
            <m:dPr>
              <m:begChr m:val="{"/>
              <m:endChr m:val="}"/>
              <m:ctrlPr>
                <w:rPr>
                  <w:rFonts w:ascii="Cambria Math" w:eastAsia="Times New Roman" w:hAnsi="Cambria Math" w:cs="Times New Roman"/>
                  <w:i/>
                  <w:sz w:val="20"/>
                  <w:szCs w:val="20"/>
                </w:rPr>
              </m:ctrlPr>
            </m:dPr>
            <m:e>
              <m:m>
                <m:mPr>
                  <m:mcs>
                    <m:mc>
                      <m:mcPr>
                        <m:count m:val="1"/>
                        <m:mcJc m:val="center"/>
                      </m:mcPr>
                    </m:mc>
                  </m:mcs>
                  <m:ctrlPr>
                    <w:rPr>
                      <w:rFonts w:ascii="Cambria Math" w:eastAsia="Times New Roman" w:hAnsi="Cambria Math" w:cs="Times New Roman"/>
                      <w:i/>
                      <w:sz w:val="20"/>
                      <w:szCs w:val="20"/>
                    </w:rPr>
                  </m:ctrlPr>
                </m:mPr>
                <m:mr>
                  <m:e>
                    <m:r>
                      <w:rPr>
                        <w:rFonts w:ascii="Cambria Math" w:eastAsia="Times New Roman" w:hAnsi="Cambria Math" w:cs="Times New Roman"/>
                        <w:sz w:val="20"/>
                        <w:szCs w:val="20"/>
                      </w:rPr>
                      <m:t>DatabaseReadPerformance[MB/sec]</m:t>
                    </m:r>
                  </m:e>
                </m:mr>
                <m:mr>
                  <m:e>
                    <m:r>
                      <w:rPr>
                        <w:rFonts w:ascii="Cambria Math" w:eastAsia="Times New Roman" w:hAnsi="Cambria Math" w:cs="Times New Roman"/>
                        <w:sz w:val="20"/>
                        <w:szCs w:val="20"/>
                      </w:rPr>
                      <m:t>NetworkPerformance[MB/sec]×CompressionFactor</m:t>
                    </m:r>
                  </m:e>
                </m:mr>
                <m:mr>
                  <m:e>
                    <m:r>
                      <w:rPr>
                        <w:rFonts w:ascii="Cambria Math" w:eastAsia="Times New Roman" w:hAnsi="Cambria Math" w:cs="Times New Roman"/>
                        <w:sz w:val="20"/>
                        <w:szCs w:val="20"/>
                      </w:rPr>
                      <m:t xml:space="preserve">FileWritePerfromance[MB/sec]×CompressionFactor </m:t>
                    </m:r>
                  </m:e>
                </m:mr>
              </m:m>
            </m:e>
          </m:d>
        </m:oMath>
      </m:oMathPara>
    </w:p>
    <w:p w:rsidR="00BF144A" w:rsidRDefault="00BF144A" w:rsidP="0051573B">
      <w:pPr>
        <w:rPr>
          <w:rFonts w:ascii="Arial" w:hAnsi="Arial" w:cs="Arial"/>
        </w:rPr>
      </w:pPr>
    </w:p>
    <w:p w:rsidR="00BF144A" w:rsidRDefault="00BF144A" w:rsidP="0051573B">
      <w:pPr>
        <w:rPr>
          <w:rFonts w:ascii="Arial" w:hAnsi="Arial" w:cs="Arial"/>
        </w:rPr>
      </w:pPr>
      <w:r>
        <w:rPr>
          <w:rFonts w:ascii="Arial" w:hAnsi="Arial" w:cs="Arial"/>
        </w:rPr>
        <w:t xml:space="preserve">In most cases, without backup compression, the network performance number will be the smallest compared to the read and write, but with compression, the limiting factor could be either </w:t>
      </w:r>
      <w:r w:rsidRPr="00BF144A">
        <w:rPr>
          <w:rFonts w:ascii="Arial" w:hAnsi="Arial" w:cs="Arial"/>
          <w:i/>
        </w:rPr>
        <w:t>DatabaseReadPerformance</w:t>
      </w:r>
      <w:r>
        <w:rPr>
          <w:rFonts w:ascii="Arial" w:hAnsi="Arial" w:cs="Arial"/>
        </w:rPr>
        <w:t xml:space="preserve"> or a new component not taken into consideration so far: the CPU doing the compression.</w:t>
      </w:r>
    </w:p>
    <w:p w:rsidR="00BF144A" w:rsidRDefault="00BF144A" w:rsidP="0051573B">
      <w:pPr>
        <w:rPr>
          <w:rFonts w:ascii="Arial" w:hAnsi="Arial" w:cs="Arial"/>
        </w:rPr>
      </w:pPr>
      <w:r>
        <w:rPr>
          <w:rFonts w:ascii="Arial" w:hAnsi="Arial" w:cs="Arial"/>
        </w:rPr>
        <w:t xml:space="preserve">So the estimated time to back up the database becomes: </w:t>
      </w:r>
    </w:p>
    <w:p w:rsidR="00BF144A" w:rsidRDefault="00BF144A" w:rsidP="00BF144A">
      <w:pPr>
        <w:spacing w:after="0" w:line="240" w:lineRule="auto"/>
        <w:rPr>
          <w:rFonts w:ascii="Calibri" w:eastAsia="Times New Roman" w:hAnsi="Calibri" w:cs="Times New Roman"/>
        </w:rPr>
      </w:pPr>
      <m:oMathPara>
        <m:oMath>
          <m:r>
            <w:rPr>
              <w:rFonts w:ascii="Cambria Math" w:eastAsia="Times New Roman" w:hAnsi="Cambria Math" w:cs="Times New Roman"/>
            </w:rPr>
            <m:t>BackupTime[Min]=</m:t>
          </m:r>
          <m:f>
            <m:fPr>
              <m:ctrlPr>
                <w:rPr>
                  <w:rFonts w:ascii="Cambria Math" w:eastAsia="Times New Roman" w:hAnsi="Cambria Math" w:cs="Times New Roman"/>
                  <w:i/>
                </w:rPr>
              </m:ctrlPr>
            </m:fPr>
            <m:num>
              <m:r>
                <w:rPr>
                  <w:rFonts w:ascii="Cambria Math" w:eastAsia="Times New Roman" w:hAnsi="Cambria Math" w:cs="Times New Roman"/>
                </w:rPr>
                <m:t>BackupFileSize[GB]×1024</m:t>
              </m:r>
            </m:num>
            <m:den>
              <m:r>
                <w:rPr>
                  <w:rFonts w:ascii="Cambria Math" w:eastAsia="Times New Roman" w:hAnsi="Cambria Math" w:cs="Times New Roman"/>
                </w:rPr>
                <m:t xml:space="preserve">BackupPerformance[MB/sec]×60 </m:t>
              </m:r>
            </m:den>
          </m:f>
        </m:oMath>
      </m:oMathPara>
    </w:p>
    <w:p w:rsidR="00BF144A" w:rsidRDefault="00BF144A" w:rsidP="0051573B">
      <w:pPr>
        <w:rPr>
          <w:rFonts w:ascii="Arial" w:hAnsi="Arial" w:cs="Arial"/>
        </w:rPr>
      </w:pPr>
    </w:p>
    <w:p w:rsidR="00BF144A" w:rsidRDefault="00BF144A" w:rsidP="0051573B">
      <w:pPr>
        <w:rPr>
          <w:rFonts w:ascii="Arial" w:hAnsi="Arial" w:cs="Arial"/>
        </w:rPr>
      </w:pPr>
      <w:r>
        <w:rPr>
          <w:rFonts w:ascii="Arial" w:hAnsi="Arial" w:cs="Arial"/>
        </w:rPr>
        <w:t>For the restore, the calculation is a little bit more complex. First you must know whether your system supports</w:t>
      </w:r>
      <w:r>
        <w:rPr>
          <w:rFonts w:ascii="Arial" w:hAnsi="Arial" w:cs="Arial"/>
          <w:i/>
        </w:rPr>
        <w:t xml:space="preserve"> instant file initialization.</w:t>
      </w:r>
      <w:r>
        <w:rPr>
          <w:rFonts w:ascii="Arial" w:hAnsi="Arial" w:cs="Arial"/>
        </w:rPr>
        <w:t xml:space="preserve"> This feature of SQL Server allows the creation of data files on NTFS volumes without zeroing them out at the time of creation. Because there are security risks associated with this feature, it can be used only if you run SQL Server using an account that has been granted Perform Volume Maintenance Tasks rights. If the user account is a member of the local administrator group, this right is granted by default. </w:t>
      </w:r>
      <w:r w:rsidR="00AF373A">
        <w:rPr>
          <w:rFonts w:ascii="Arial" w:hAnsi="Arial" w:cs="Arial"/>
        </w:rPr>
        <w:t>(</w:t>
      </w:r>
      <w:r w:rsidR="00AF373A">
        <w:rPr>
          <w:rFonts w:ascii="Arial" w:hAnsi="Arial" w:cs="Arial"/>
          <w:u w:val="single"/>
        </w:rPr>
        <w:t>N</w:t>
      </w:r>
      <w:r w:rsidR="00AF373A" w:rsidRPr="00AF373A">
        <w:rPr>
          <w:rFonts w:ascii="Arial" w:hAnsi="Arial" w:cs="Arial"/>
          <w:u w:val="single"/>
        </w:rPr>
        <w:t>ote</w:t>
      </w:r>
      <w:r w:rsidR="00AF373A">
        <w:rPr>
          <w:rFonts w:ascii="Arial" w:hAnsi="Arial" w:cs="Arial"/>
        </w:rPr>
        <w:t xml:space="preserve">, the time to initialize the LOG may still be a limiting factor since it cannot be zeroed). </w:t>
      </w:r>
    </w:p>
    <w:p w:rsidR="00BF144A" w:rsidRDefault="00BF144A" w:rsidP="0051573B">
      <w:pPr>
        <w:rPr>
          <w:rFonts w:ascii="Arial" w:hAnsi="Arial" w:cs="Arial"/>
        </w:rPr>
      </w:pPr>
      <w:r>
        <w:rPr>
          <w:rFonts w:ascii="Arial" w:hAnsi="Arial" w:cs="Arial"/>
        </w:rPr>
        <w:t xml:space="preserve">If instant file initialization is enabled, </w:t>
      </w:r>
      <w:r w:rsidRPr="00BF144A">
        <w:rPr>
          <w:rFonts w:ascii="Arial" w:hAnsi="Arial" w:cs="Arial"/>
          <w:i/>
        </w:rPr>
        <w:t>FileInitFactor</w:t>
      </w:r>
      <w:r>
        <w:rPr>
          <w:rFonts w:ascii="Arial" w:hAnsi="Arial" w:cs="Arial"/>
        </w:rPr>
        <w:t xml:space="preserve"> is equal to the compression factor of the backup:</w:t>
      </w:r>
    </w:p>
    <w:p w:rsidR="00BF144A" w:rsidRDefault="00BF144A" w:rsidP="00BF144A">
      <w:pPr>
        <w:spacing w:after="0" w:line="240" w:lineRule="auto"/>
        <w:rPr>
          <w:rFonts w:ascii="Calibri" w:eastAsia="Times New Roman" w:hAnsi="Calibri" w:cs="Times New Roman"/>
        </w:rPr>
      </w:pPr>
      <m:oMathPara>
        <m:oMath>
          <m:r>
            <w:rPr>
              <w:rFonts w:ascii="Cambria Math" w:eastAsia="Times New Roman" w:hAnsi="Cambria Math" w:cs="Times New Roman"/>
            </w:rPr>
            <w:lastRenderedPageBreak/>
            <m:t>RestorePerformance[MB/sec]=min</m:t>
          </m:r>
          <m:d>
            <m:dPr>
              <m:begChr m:val="{"/>
              <m:endChr m:val="}"/>
              <m:ctrlPr>
                <w:rPr>
                  <w:rFonts w:ascii="Cambria Math" w:eastAsia="Times New Roman" w:hAnsi="Cambria Math" w:cs="Times New Roman"/>
                  <w:i/>
                </w:rPr>
              </m:ctrlPr>
            </m:dPr>
            <m:e>
              <m:m>
                <m:mPr>
                  <m:mcs>
                    <m:mc>
                      <m:mcPr>
                        <m:count m:val="1"/>
                        <m:mcJc m:val="center"/>
                      </m:mcPr>
                    </m:mc>
                  </m:mcs>
                  <m:ctrlPr>
                    <w:rPr>
                      <w:rFonts w:ascii="Cambria Math" w:eastAsia="Times New Roman" w:hAnsi="Cambria Math" w:cs="Times New Roman"/>
                      <w:i/>
                    </w:rPr>
                  </m:ctrlPr>
                </m:mPr>
                <m:mr>
                  <m:e>
                    <m:r>
                      <w:rPr>
                        <w:rFonts w:ascii="Cambria Math" w:eastAsia="Times New Roman" w:hAnsi="Cambria Math" w:cs="Times New Roman"/>
                      </w:rPr>
                      <m:t>DatabaseWritePerformance</m:t>
                    </m:r>
                    <m:d>
                      <m:dPr>
                        <m:begChr m:val="["/>
                        <m:endChr m:val="]"/>
                        <m:ctrlPr>
                          <w:rPr>
                            <w:rFonts w:ascii="Cambria Math" w:eastAsia="Times New Roman" w:hAnsi="Cambria Math" w:cs="Times New Roman"/>
                            <w:i/>
                          </w:rPr>
                        </m:ctrlPr>
                      </m:dPr>
                      <m:e>
                        <m:r>
                          <w:rPr>
                            <w:rFonts w:ascii="Cambria Math" w:eastAsia="Times New Roman" w:hAnsi="Cambria Math" w:cs="Times New Roman"/>
                          </w:rPr>
                          <m:t>MB/sec</m:t>
                        </m:r>
                      </m:e>
                    </m:d>
                    <m:r>
                      <w:rPr>
                        <w:rFonts w:ascii="Cambria Math" w:eastAsia="Times New Roman" w:hAnsi="Cambria Math" w:cs="Times New Roman"/>
                      </w:rPr>
                      <m:t>/FileInitFactor</m:t>
                    </m:r>
                  </m:e>
                </m:mr>
                <m:mr>
                  <m:e>
                    <m:r>
                      <w:rPr>
                        <w:rFonts w:ascii="Cambria Math" w:eastAsia="Times New Roman" w:hAnsi="Cambria Math" w:cs="Times New Roman"/>
                      </w:rPr>
                      <m:t>NetworkPerformance[MB/sec]×CompressionFactor</m:t>
                    </m:r>
                  </m:e>
                </m:mr>
                <m:mr>
                  <m:e>
                    <m:r>
                      <w:rPr>
                        <w:rFonts w:ascii="Cambria Math" w:eastAsia="Times New Roman" w:hAnsi="Cambria Math" w:cs="Times New Roman"/>
                      </w:rPr>
                      <m:t>FileReadPerfromance[MB/sec]×CompressionFactor</m:t>
                    </m:r>
                  </m:e>
                </m:mr>
              </m:m>
            </m:e>
          </m:d>
        </m:oMath>
      </m:oMathPara>
    </w:p>
    <w:p w:rsidR="00BF144A" w:rsidRDefault="00BF144A" w:rsidP="0051573B">
      <w:pPr>
        <w:rPr>
          <w:rFonts w:ascii="Arial" w:hAnsi="Arial" w:cs="Arial"/>
        </w:rPr>
      </w:pPr>
    </w:p>
    <w:p w:rsidR="00BF144A" w:rsidRDefault="00BF144A" w:rsidP="0051573B">
      <w:pPr>
        <w:rPr>
          <w:rFonts w:ascii="Arial" w:hAnsi="Arial" w:cs="Arial"/>
        </w:rPr>
      </w:pPr>
      <w:r>
        <w:rPr>
          <w:rFonts w:ascii="Arial" w:hAnsi="Arial" w:cs="Arial"/>
        </w:rPr>
        <w:t>And as with the backup, you can calculate the estimated time for the restore:</w:t>
      </w:r>
    </w:p>
    <w:p w:rsidR="00BF144A" w:rsidRDefault="00BF144A" w:rsidP="00BF144A">
      <w:pPr>
        <w:spacing w:after="0" w:line="240" w:lineRule="auto"/>
        <w:rPr>
          <w:rFonts w:ascii="Calibri" w:eastAsia="Times New Roman" w:hAnsi="Calibri" w:cs="Times New Roman"/>
        </w:rPr>
      </w:pPr>
      <m:oMathPara>
        <m:oMath>
          <m:r>
            <w:rPr>
              <w:rFonts w:ascii="Cambria Math" w:eastAsia="Times New Roman" w:hAnsi="Cambria Math" w:cs="Times New Roman"/>
            </w:rPr>
            <m:t>RestoreTime[Min]=</m:t>
          </m:r>
          <m:f>
            <m:fPr>
              <m:ctrlPr>
                <w:rPr>
                  <w:rFonts w:ascii="Cambria Math" w:eastAsia="Times New Roman" w:hAnsi="Cambria Math" w:cs="Times New Roman"/>
                  <w:i/>
                </w:rPr>
              </m:ctrlPr>
            </m:fPr>
            <m:num>
              <m:r>
                <w:rPr>
                  <w:rFonts w:ascii="Cambria Math" w:eastAsia="Times New Roman" w:hAnsi="Cambria Math" w:cs="Times New Roman"/>
                </w:rPr>
                <m:t>BackupF</m:t>
              </m:r>
              <m:r>
                <w:rPr>
                  <w:rFonts w:ascii="Cambria Math" w:eastAsia="Times New Roman" w:hAnsi="Cambria Math" w:cs="Times New Roman"/>
                </w:rPr>
                <m:t>ileSize[GB]×1024</m:t>
              </m:r>
            </m:num>
            <m:den>
              <m:r>
                <w:rPr>
                  <w:rFonts w:ascii="Cambria Math" w:eastAsia="Times New Roman" w:hAnsi="Cambria Math" w:cs="Times New Roman"/>
                </w:rPr>
                <m:t xml:space="preserve">RestorePerformance[MB/sec]×60 </m:t>
              </m:r>
            </m:den>
          </m:f>
        </m:oMath>
      </m:oMathPara>
    </w:p>
    <w:p w:rsidR="00BF144A" w:rsidRDefault="00BF144A" w:rsidP="0051573B">
      <w:pPr>
        <w:rPr>
          <w:rFonts w:ascii="Arial" w:hAnsi="Arial" w:cs="Arial"/>
        </w:rPr>
      </w:pPr>
    </w:p>
    <w:p w:rsidR="00BF144A" w:rsidRDefault="0077052D" w:rsidP="0051573B">
      <w:pPr>
        <w:rPr>
          <w:rFonts w:ascii="Arial" w:hAnsi="Arial" w:cs="Arial"/>
        </w:rPr>
      </w:pPr>
      <w:r>
        <w:rPr>
          <w:rFonts w:ascii="Arial" w:hAnsi="Arial" w:cs="Arial"/>
        </w:rPr>
        <w:t xml:space="preserve">So, if either </w:t>
      </w:r>
      <w:r w:rsidRPr="0077052D">
        <w:rPr>
          <w:rFonts w:ascii="Arial" w:hAnsi="Arial" w:cs="Arial"/>
          <w:i/>
        </w:rPr>
        <w:t>RestoreTime</w:t>
      </w:r>
      <w:r>
        <w:rPr>
          <w:rFonts w:ascii="Arial" w:hAnsi="Arial" w:cs="Arial"/>
        </w:rPr>
        <w:t xml:space="preserve"> or </w:t>
      </w:r>
      <w:r w:rsidRPr="0077052D">
        <w:rPr>
          <w:rFonts w:ascii="Arial" w:hAnsi="Arial" w:cs="Arial"/>
          <w:i/>
        </w:rPr>
        <w:t>BackupTime</w:t>
      </w:r>
      <w:r>
        <w:rPr>
          <w:rFonts w:ascii="Arial" w:hAnsi="Arial" w:cs="Arial"/>
        </w:rPr>
        <w:t xml:space="preserve"> is higher than you expected, or if either value is higher than your SLA permits, you can experiment with the techniques described earlier to reduce these values. Doing things in parallel usually speeds things up much more than trying to speed up a single component in the chain. In very high-end scenarios, you must apply both.</w:t>
      </w:r>
    </w:p>
    <w:p w:rsidR="0077052D" w:rsidRDefault="0077052D" w:rsidP="0051573B">
      <w:pPr>
        <w:rPr>
          <w:rFonts w:ascii="Arial" w:hAnsi="Arial" w:cs="Arial"/>
        </w:rPr>
      </w:pPr>
      <w:r>
        <w:rPr>
          <w:rFonts w:ascii="Arial" w:hAnsi="Arial" w:cs="Arial"/>
        </w:rPr>
        <w:t>For the entire backup cycle (including verification), the time is:</w:t>
      </w:r>
    </w:p>
    <w:p w:rsidR="0077052D" w:rsidRPr="00682E8A" w:rsidRDefault="0077052D" w:rsidP="0077052D">
      <w:pPr>
        <w:spacing w:after="0" w:line="240" w:lineRule="auto"/>
      </w:pPr>
      <m:oMathPara>
        <m:oMath>
          <m:r>
            <w:rPr>
              <w:rFonts w:ascii="Cambria Math" w:eastAsia="Times New Roman" w:hAnsi="Cambria Math" w:cs="Times New Roman"/>
            </w:rPr>
            <m:t>BackupCycleTime</m:t>
          </m:r>
          <m:d>
            <m:dPr>
              <m:begChr m:val="["/>
              <m:endChr m:val="]"/>
              <m:ctrlPr>
                <w:rPr>
                  <w:rFonts w:ascii="Cambria Math" w:eastAsia="Times New Roman" w:hAnsi="Cambria Math" w:cs="Times New Roman"/>
                  <w:i/>
                </w:rPr>
              </m:ctrlPr>
            </m:dPr>
            <m:e>
              <m:r>
                <w:rPr>
                  <w:rFonts w:ascii="Cambria Math" w:eastAsia="Times New Roman" w:hAnsi="Cambria Math" w:cs="Times New Roman"/>
                </w:rPr>
                <m:t>Min</m:t>
              </m:r>
            </m:e>
          </m:d>
          <m:r>
            <w:rPr>
              <w:rFonts w:ascii="Cambria Math" w:eastAsia="Times New Roman" w:hAnsi="Cambria Math" w:cs="Times New Roman"/>
            </w:rPr>
            <m:t>=BackupTime</m:t>
          </m:r>
          <m:d>
            <m:dPr>
              <m:begChr m:val="["/>
              <m:endChr m:val="]"/>
              <m:ctrlPr>
                <w:rPr>
                  <w:rFonts w:ascii="Cambria Math" w:eastAsia="Times New Roman" w:hAnsi="Cambria Math" w:cs="Times New Roman"/>
                  <w:i/>
                </w:rPr>
              </m:ctrlPr>
            </m:dPr>
            <m:e>
              <m:r>
                <w:rPr>
                  <w:rFonts w:ascii="Cambria Math" w:eastAsia="Times New Roman" w:hAnsi="Cambria Math" w:cs="Times New Roman"/>
                </w:rPr>
                <m:t>Min</m:t>
              </m:r>
            </m:e>
          </m:d>
          <m:r>
            <w:rPr>
              <w:rFonts w:ascii="Cambria Math" w:eastAsia="Times New Roman" w:hAnsi="Cambria Math" w:cs="Times New Roman"/>
            </w:rPr>
            <m:t>+LocalRestoreTime</m:t>
          </m:r>
          <m:d>
            <m:dPr>
              <m:begChr m:val="["/>
              <m:endChr m:val="]"/>
              <m:ctrlPr>
                <w:rPr>
                  <w:rFonts w:ascii="Cambria Math" w:eastAsia="Times New Roman" w:hAnsi="Cambria Math" w:cs="Times New Roman"/>
                  <w:i/>
                </w:rPr>
              </m:ctrlPr>
            </m:dPr>
            <m:e>
              <m:r>
                <w:rPr>
                  <w:rFonts w:ascii="Cambria Math" w:eastAsia="Times New Roman" w:hAnsi="Cambria Math" w:cs="Times New Roman"/>
                </w:rPr>
                <m:t>Min</m:t>
              </m:r>
            </m:e>
          </m:d>
          <m:r>
            <w:rPr>
              <w:rFonts w:ascii="Cambria Math" w:eastAsia="Times New Roman" w:hAnsi="Cambria Math" w:cs="Times New Roman"/>
            </w:rPr>
            <m:t>+ChekDBTime</m:t>
          </m:r>
          <m:d>
            <m:dPr>
              <m:begChr m:val="["/>
              <m:endChr m:val="]"/>
              <m:ctrlPr>
                <w:rPr>
                  <w:rFonts w:ascii="Cambria Math" w:eastAsia="Times New Roman" w:hAnsi="Cambria Math" w:cs="Times New Roman"/>
                  <w:i/>
                </w:rPr>
              </m:ctrlPr>
            </m:dPr>
            <m:e>
              <m:r>
                <w:rPr>
                  <w:rFonts w:ascii="Cambria Math" w:eastAsia="Times New Roman" w:hAnsi="Cambria Math" w:cs="Times New Roman"/>
                </w:rPr>
                <m:t>Min</m:t>
              </m:r>
            </m:e>
          </m:d>
        </m:oMath>
      </m:oMathPara>
    </w:p>
    <w:p w:rsidR="0077052D" w:rsidRDefault="0077052D" w:rsidP="0051573B">
      <w:pPr>
        <w:rPr>
          <w:rFonts w:ascii="Arial" w:hAnsi="Arial" w:cs="Arial"/>
        </w:rPr>
      </w:pPr>
    </w:p>
    <w:p w:rsidR="0077052D" w:rsidRDefault="0077052D" w:rsidP="0051573B">
      <w:pPr>
        <w:rPr>
          <w:rFonts w:ascii="Arial" w:hAnsi="Arial" w:cs="Arial"/>
        </w:rPr>
      </w:pPr>
      <w:r>
        <w:rPr>
          <w:rFonts w:ascii="Arial" w:hAnsi="Arial" w:cs="Arial"/>
        </w:rPr>
        <w:t xml:space="preserve">Use the value for </w:t>
      </w:r>
      <w:r w:rsidRPr="0077052D">
        <w:rPr>
          <w:rFonts w:ascii="Arial" w:hAnsi="Arial" w:cs="Arial"/>
          <w:i/>
        </w:rPr>
        <w:t>BackupTime</w:t>
      </w:r>
      <w:r>
        <w:rPr>
          <w:rFonts w:ascii="Arial" w:hAnsi="Arial" w:cs="Arial"/>
        </w:rPr>
        <w:t xml:space="preserve"> as defined earlier, and use the following to determine the other two values:</w:t>
      </w:r>
    </w:p>
    <w:p w:rsidR="0077052D" w:rsidRPr="00F57302" w:rsidRDefault="0077052D" w:rsidP="0077052D">
      <w:pPr>
        <w:spacing w:after="0" w:line="240" w:lineRule="auto"/>
        <w:rPr>
          <w:rFonts w:ascii="Calibri" w:eastAsia="Times New Roman" w:hAnsi="Calibri" w:cs="Times New Roman"/>
        </w:rPr>
      </w:pPr>
      <m:oMathPara>
        <m:oMath>
          <m:r>
            <w:rPr>
              <w:rFonts w:ascii="Cambria Math" w:eastAsia="Times New Roman" w:hAnsi="Cambria Math" w:cs="Times New Roman"/>
            </w:rPr>
            <m:t xml:space="preserve">Local Restore Time= </m:t>
          </m:r>
          <m:f>
            <m:fPr>
              <m:ctrlPr>
                <w:rPr>
                  <w:rFonts w:ascii="Cambria Math" w:eastAsia="Times New Roman" w:hAnsi="Cambria Math" w:cs="Times New Roman"/>
                  <w:i/>
                </w:rPr>
              </m:ctrlPr>
            </m:fPr>
            <m:num>
              <m:r>
                <w:rPr>
                  <w:rFonts w:ascii="Cambria Math" w:eastAsia="Times New Roman" w:hAnsi="Cambria Math" w:cs="Times New Roman"/>
                </w:rPr>
                <m:t>BackupFileSize[GB]×1024</m:t>
              </m:r>
            </m:num>
            <m:den>
              <m:r>
                <w:rPr>
                  <w:rFonts w:ascii="Cambria Math" w:eastAsia="Times New Roman" w:hAnsi="Cambria Math" w:cs="Times New Roman"/>
                </w:rPr>
                <m:t>min</m:t>
              </m:r>
              <m:d>
                <m:dPr>
                  <m:begChr m:val="{"/>
                  <m:endChr m:val="}"/>
                  <m:ctrlPr>
                    <w:rPr>
                      <w:rFonts w:ascii="Cambria Math" w:eastAsia="Times New Roman" w:hAnsi="Cambria Math" w:cs="Times New Roman"/>
                      <w:i/>
                    </w:rPr>
                  </m:ctrlPr>
                </m:dPr>
                <m:e>
                  <m:m>
                    <m:mPr>
                      <m:mcs>
                        <m:mc>
                          <m:mcPr>
                            <m:count m:val="1"/>
                            <m:mcJc m:val="center"/>
                          </m:mcPr>
                        </m:mc>
                      </m:mcs>
                      <m:ctrlPr>
                        <w:rPr>
                          <w:rFonts w:ascii="Cambria Math" w:eastAsia="Times New Roman" w:hAnsi="Cambria Math" w:cs="Times New Roman"/>
                          <w:i/>
                        </w:rPr>
                      </m:ctrlPr>
                    </m:mPr>
                    <m:mr>
                      <m:e>
                        <m:r>
                          <w:rPr>
                            <w:rFonts w:ascii="Cambria Math" w:eastAsia="Times New Roman" w:hAnsi="Cambria Math" w:cs="Times New Roman"/>
                          </w:rPr>
                          <m:t>DatabaseWritePerformance</m:t>
                        </m:r>
                        <m:d>
                          <m:dPr>
                            <m:begChr m:val="["/>
                            <m:endChr m:val="]"/>
                            <m:ctrlPr>
                              <w:rPr>
                                <w:rFonts w:ascii="Cambria Math" w:eastAsia="Times New Roman" w:hAnsi="Cambria Math" w:cs="Times New Roman"/>
                                <w:i/>
                              </w:rPr>
                            </m:ctrlPr>
                          </m:dPr>
                          <m:e>
                            <m:r>
                              <w:rPr>
                                <w:rFonts w:ascii="Cambria Math" w:eastAsia="Times New Roman" w:hAnsi="Cambria Math" w:cs="Times New Roman"/>
                              </w:rPr>
                              <m:t>MB/sec</m:t>
                            </m:r>
                          </m:e>
                        </m:d>
                        <m:r>
                          <w:rPr>
                            <w:rFonts w:ascii="Cambria Math" w:eastAsia="Times New Roman" w:hAnsi="Cambria Math" w:cs="Times New Roman"/>
                          </w:rPr>
                          <m:t>/FileInitFactor</m:t>
                        </m:r>
                      </m:e>
                    </m:mr>
                    <m:mr>
                      <m:e>
                        <m:r>
                          <w:rPr>
                            <w:rFonts w:ascii="Cambria Math" w:eastAsia="Times New Roman" w:hAnsi="Cambria Math" w:cs="Times New Roman"/>
                          </w:rPr>
                          <m:t>FileReadPerformance[MB/sec]×CompressionFactor</m:t>
                        </m:r>
                      </m:e>
                    </m:mr>
                  </m:m>
                </m:e>
              </m:d>
              <m:r>
                <w:rPr>
                  <w:rFonts w:ascii="Cambria Math" w:eastAsia="Times New Roman" w:hAnsi="Cambria Math" w:cs="Times New Roman"/>
                </w:rPr>
                <m:t xml:space="preserve">×60 </m:t>
              </m:r>
            </m:den>
          </m:f>
        </m:oMath>
      </m:oMathPara>
    </w:p>
    <w:p w:rsidR="0077052D" w:rsidRDefault="0077052D" w:rsidP="0051573B">
      <w:pPr>
        <w:rPr>
          <w:rFonts w:ascii="Arial" w:hAnsi="Arial" w:cs="Arial"/>
        </w:rPr>
      </w:pPr>
    </w:p>
    <w:p w:rsidR="0077052D" w:rsidRPr="00E179EF" w:rsidRDefault="0077052D" w:rsidP="0077052D">
      <m:oMathPara>
        <m:oMath>
          <m:r>
            <w:rPr>
              <w:rFonts w:ascii="Cambria Math" w:eastAsia="Times New Roman" w:hAnsi="Cambria Math" w:cs="Times New Roman"/>
            </w:rPr>
            <m:t>CheckDBTime=</m:t>
          </m:r>
          <m:f>
            <m:fPr>
              <m:ctrlPr>
                <w:rPr>
                  <w:rFonts w:ascii="Cambria Math" w:eastAsia="Times New Roman" w:hAnsi="Cambria Math" w:cs="Times New Roman"/>
                  <w:i/>
                </w:rPr>
              </m:ctrlPr>
            </m:fPr>
            <m:num>
              <m:r>
                <w:rPr>
                  <w:rFonts w:ascii="Cambria Math" w:eastAsia="Times New Roman" w:hAnsi="Cambria Math" w:cs="Times New Roman"/>
                </w:rPr>
                <m:t>BackupFileSize[GB]×1024</m:t>
              </m:r>
            </m:num>
            <m:den>
              <m:r>
                <w:rPr>
                  <w:rFonts w:ascii="Cambria Math" w:eastAsia="Times New Roman" w:hAnsi="Cambria Math" w:cs="Times New Roman"/>
                </w:rPr>
                <m:t>Data</m:t>
              </m:r>
              <m:r>
                <m:rPr>
                  <m:sty m:val="p"/>
                </m:rPr>
                <w:rPr>
                  <w:rFonts w:ascii="Cambria Math" w:eastAsia="Times New Roman" w:hAnsi="Cambria Math" w:cs="Times New Roman"/>
                </w:rPr>
                <m:t xml:space="preserve">LUNReadPerformance </m:t>
              </m:r>
              <m:r>
                <w:rPr>
                  <w:rFonts w:ascii="Cambria Math" w:eastAsia="Times New Roman" w:hAnsi="Cambria Math" w:cs="Times New Roman"/>
                </w:rPr>
                <m:t xml:space="preserve">[MB/sec]×60 </m:t>
              </m:r>
            </m:den>
          </m:f>
          <w:del w:id="42" w:author="Beth" w:date="2009-06-06T15:13:00Z">
            <m:r>
              <w:rPr>
                <w:rStyle w:val="FootnoteReference"/>
                <w:rFonts w:ascii="Cambria Math" w:eastAsia="Times New Roman" w:hAnsi="Cambria Math" w:cs="Times New Roman"/>
                <w:i/>
              </w:rPr>
              <w:footnoteReference w:id="1"/>
            </m:r>
          </w:del>
        </m:oMath>
      </m:oMathPara>
    </w:p>
    <w:p w:rsidR="0077052D" w:rsidRDefault="0077052D" w:rsidP="0051573B">
      <w:pPr>
        <w:rPr>
          <w:rFonts w:ascii="Arial" w:hAnsi="Arial" w:cs="Arial"/>
        </w:rPr>
      </w:pPr>
    </w:p>
    <w:p w:rsidR="0077052D" w:rsidRDefault="0077052D" w:rsidP="0051573B">
      <w:pPr>
        <w:rPr>
          <w:rFonts w:ascii="Arial" w:hAnsi="Arial" w:cs="Arial"/>
        </w:rPr>
      </w:pPr>
      <w:r w:rsidRPr="0077052D">
        <w:rPr>
          <w:rFonts w:ascii="Arial" w:hAnsi="Arial" w:cs="Arial"/>
          <w:b/>
        </w:rPr>
        <w:t>Note:</w:t>
      </w:r>
      <w:r>
        <w:rPr>
          <w:rFonts w:ascii="Arial" w:hAnsi="Arial" w:cs="Arial"/>
        </w:rPr>
        <w:t xml:space="preserve"> CHECKBD might require much more than just the time it takes to read from the disk. It depends on the complexity of the database schema. It’s not going to be faster—that’s for sure.</w:t>
      </w:r>
    </w:p>
    <w:p w:rsidR="0077052D" w:rsidRPr="00674032" w:rsidRDefault="0077052D" w:rsidP="0077052D">
      <w:pPr>
        <w:pStyle w:val="Heading1"/>
        <w:rPr>
          <w:rFonts w:ascii="Arial" w:hAnsi="Arial" w:cs="Arial"/>
        </w:rPr>
      </w:pPr>
      <w:bookmarkStart w:id="43" w:name="_Toc232932987"/>
      <w:r w:rsidRPr="00674032">
        <w:rPr>
          <w:rFonts w:ascii="Arial" w:hAnsi="Arial" w:cs="Arial"/>
        </w:rPr>
        <w:t>Conclusion</w:t>
      </w:r>
      <w:bookmarkEnd w:id="43"/>
    </w:p>
    <w:p w:rsidR="0077052D" w:rsidRDefault="0077052D" w:rsidP="0077052D">
      <w:pPr>
        <w:rPr>
          <w:rFonts w:ascii="Arial" w:hAnsi="Arial" w:cs="Arial"/>
        </w:rPr>
      </w:pPr>
      <w:r>
        <w:rPr>
          <w:rFonts w:ascii="Arial" w:hAnsi="Arial" w:cs="Arial"/>
        </w:rPr>
        <w:t xml:space="preserve">Microsoft and the SQL Server team are committed to providing technology that will help customers and partners address their backup and restore concerns. SQL Server 2008 provides the technology and capabilities that organizations count on to </w:t>
      </w:r>
      <w:r w:rsidR="002E775F">
        <w:rPr>
          <w:rFonts w:ascii="Arial" w:hAnsi="Arial" w:cs="Arial"/>
        </w:rPr>
        <w:t xml:space="preserve">help address </w:t>
      </w:r>
      <w:r>
        <w:rPr>
          <w:rFonts w:ascii="Arial" w:hAnsi="Arial" w:cs="Arial"/>
        </w:rPr>
        <w:t>the growing challenges of managing data and its backups. With significant advances in key areas, SQL Server 2008 provides a robust platform for VLDBs.</w:t>
      </w:r>
    </w:p>
    <w:p w:rsidR="0077052D" w:rsidRPr="00674032" w:rsidRDefault="0077052D" w:rsidP="0077052D">
      <w:pPr>
        <w:rPr>
          <w:rFonts w:ascii="Arial" w:hAnsi="Arial" w:cs="Arial"/>
        </w:rPr>
      </w:pPr>
      <w:r>
        <w:rPr>
          <w:rFonts w:ascii="Arial" w:hAnsi="Arial" w:cs="Arial"/>
        </w:rPr>
        <w:lastRenderedPageBreak/>
        <w:t xml:space="preserve">This white paper provides only an overview of the backup and restore feature and functionality in SQL Server 2008. For more information, see the </w:t>
      </w:r>
      <w:hyperlink r:id="rId31" w:history="1">
        <w:r w:rsidR="000114FC" w:rsidRPr="00E95350">
          <w:rPr>
            <w:rStyle w:val="Hyperlink"/>
            <w:rFonts w:ascii="Arial" w:hAnsi="Arial" w:cs="Arial"/>
          </w:rPr>
          <w:t>SQL Server Web site</w:t>
        </w:r>
      </w:hyperlink>
      <w:r>
        <w:rPr>
          <w:rFonts w:ascii="Arial" w:hAnsi="Arial" w:cs="Arial"/>
        </w:rPr>
        <w:t xml:space="preserve"> (http://www.microsoft.com/sql).</w:t>
      </w:r>
    </w:p>
    <w:p w:rsidR="0077052D" w:rsidRPr="006C0DFA" w:rsidRDefault="0077052D" w:rsidP="0077052D">
      <w:pPr>
        <w:rPr>
          <w:rFonts w:ascii="Arial" w:hAnsi="Arial" w:cs="Arial"/>
          <w:b/>
        </w:rPr>
      </w:pPr>
      <w:r w:rsidRPr="006C0DFA">
        <w:rPr>
          <w:rFonts w:ascii="Arial" w:hAnsi="Arial" w:cs="Arial"/>
          <w:b/>
        </w:rPr>
        <w:t>For more information:</w:t>
      </w:r>
    </w:p>
    <w:p w:rsidR="0077052D" w:rsidRPr="006C0DFA" w:rsidRDefault="0063345B" w:rsidP="0077052D">
      <w:pPr>
        <w:rPr>
          <w:rFonts w:ascii="Arial" w:hAnsi="Arial" w:cs="Arial"/>
        </w:rPr>
      </w:pPr>
      <w:hyperlink r:id="rId32" w:history="1">
        <w:r w:rsidR="0077052D" w:rsidRPr="000C1A01">
          <w:rPr>
            <w:rStyle w:val="Hyperlink"/>
            <w:rFonts w:ascii="Arial" w:hAnsi="Arial" w:cs="Arial"/>
          </w:rPr>
          <w:t>http://www.microsoft.com/sqlserver/</w:t>
        </w:r>
      </w:hyperlink>
      <w:r w:rsidR="0077052D">
        <w:rPr>
          <w:rFonts w:ascii="Arial" w:hAnsi="Arial" w:cs="Arial"/>
        </w:rPr>
        <w:t>: SQL Server Web site</w:t>
      </w:r>
    </w:p>
    <w:p w:rsidR="0077052D" w:rsidRPr="006C0DFA" w:rsidRDefault="0063345B" w:rsidP="0077052D">
      <w:pPr>
        <w:rPr>
          <w:rFonts w:ascii="Arial" w:hAnsi="Arial" w:cs="Arial"/>
        </w:rPr>
      </w:pPr>
      <w:hyperlink r:id="rId33" w:history="1">
        <w:r w:rsidR="0077052D" w:rsidRPr="000C1A01">
          <w:rPr>
            <w:rStyle w:val="Hyperlink"/>
            <w:rFonts w:ascii="Arial" w:hAnsi="Arial" w:cs="Arial"/>
          </w:rPr>
          <w:t>http://technet.microsoft.com/en-us/sqlserver/</w:t>
        </w:r>
      </w:hyperlink>
      <w:r w:rsidR="0077052D">
        <w:rPr>
          <w:rFonts w:ascii="Arial" w:hAnsi="Arial" w:cs="Arial"/>
        </w:rPr>
        <w:t xml:space="preserve">: SQL Server TechCenter </w:t>
      </w:r>
    </w:p>
    <w:p w:rsidR="0077052D" w:rsidRPr="006C0DFA" w:rsidRDefault="0063345B" w:rsidP="0077052D">
      <w:pPr>
        <w:rPr>
          <w:rFonts w:ascii="Arial" w:hAnsi="Arial" w:cs="Arial"/>
        </w:rPr>
      </w:pPr>
      <w:hyperlink r:id="rId34" w:history="1">
        <w:r w:rsidR="0077052D" w:rsidRPr="000C1A01">
          <w:rPr>
            <w:rStyle w:val="Hyperlink"/>
            <w:rFonts w:ascii="Arial" w:hAnsi="Arial" w:cs="Arial"/>
          </w:rPr>
          <w:t>http://msdn.microsoft.com/en-us/sqlserver/</w:t>
        </w:r>
      </w:hyperlink>
      <w:r w:rsidR="0077052D">
        <w:rPr>
          <w:rFonts w:ascii="Arial" w:hAnsi="Arial" w:cs="Arial"/>
        </w:rPr>
        <w:t>: SQL Server DevCenter</w:t>
      </w:r>
      <w:r w:rsidR="0077052D" w:rsidRPr="006C0DFA">
        <w:rPr>
          <w:rFonts w:ascii="Arial" w:hAnsi="Arial" w:cs="Arial"/>
        </w:rPr>
        <w:t xml:space="preserve">  </w:t>
      </w:r>
    </w:p>
    <w:p w:rsidR="0077052D" w:rsidRPr="006C0DFA" w:rsidRDefault="0077052D" w:rsidP="0077052D">
      <w:pPr>
        <w:rPr>
          <w:rFonts w:ascii="Arial" w:hAnsi="Arial" w:cs="Arial"/>
        </w:rPr>
      </w:pPr>
    </w:p>
    <w:p w:rsidR="0077052D" w:rsidRPr="006C0DFA" w:rsidRDefault="0077052D" w:rsidP="0077052D">
      <w:pPr>
        <w:rPr>
          <w:rFonts w:ascii="Arial" w:hAnsi="Arial" w:cs="Arial"/>
        </w:rPr>
      </w:pPr>
      <w:r w:rsidRPr="006C0DFA">
        <w:rPr>
          <w:rFonts w:ascii="Arial" w:hAnsi="Arial" w:cs="Arial"/>
        </w:rPr>
        <w:t>Did this paper help you? Please give us your feedback. Tell us on a scale of 1 (poor) to 5 (excellent), how would you rate this paper and why have you given it this rating? For example:</w:t>
      </w:r>
    </w:p>
    <w:p w:rsidR="0077052D" w:rsidRPr="006C0DFA" w:rsidRDefault="0077052D" w:rsidP="0077052D">
      <w:pPr>
        <w:pStyle w:val="ListParagraph"/>
        <w:numPr>
          <w:ilvl w:val="0"/>
          <w:numId w:val="17"/>
        </w:numPr>
        <w:rPr>
          <w:rFonts w:ascii="Arial" w:hAnsi="Arial" w:cs="Arial"/>
        </w:rPr>
      </w:pPr>
      <w:r w:rsidRPr="006C0DFA">
        <w:rPr>
          <w:rFonts w:ascii="Arial" w:hAnsi="Arial" w:cs="Arial"/>
        </w:rPr>
        <w:t xml:space="preserve">Are you rating it high due to having good examples, excellent screen shots, clear writing, or another reason? </w:t>
      </w:r>
    </w:p>
    <w:p w:rsidR="0077052D" w:rsidRPr="006C0DFA" w:rsidRDefault="0077052D" w:rsidP="0077052D">
      <w:pPr>
        <w:pStyle w:val="ListParagraph"/>
        <w:numPr>
          <w:ilvl w:val="0"/>
          <w:numId w:val="17"/>
        </w:numPr>
        <w:rPr>
          <w:rFonts w:ascii="Arial" w:hAnsi="Arial" w:cs="Arial"/>
        </w:rPr>
      </w:pPr>
      <w:r w:rsidRPr="006C0DFA">
        <w:rPr>
          <w:rFonts w:ascii="Arial" w:hAnsi="Arial" w:cs="Arial"/>
        </w:rPr>
        <w:t>Are you rating it low due to poor examples, fuzzy screen shots, or unclear writing?</w:t>
      </w:r>
    </w:p>
    <w:p w:rsidR="0077052D" w:rsidRDefault="0077052D" w:rsidP="0077052D">
      <w:pPr>
        <w:rPr>
          <w:rFonts w:ascii="Arial" w:hAnsi="Arial" w:cs="Arial"/>
        </w:rPr>
      </w:pPr>
      <w:r w:rsidRPr="006C0DFA">
        <w:rPr>
          <w:rFonts w:ascii="Arial" w:hAnsi="Arial" w:cs="Arial"/>
        </w:rPr>
        <w:t xml:space="preserve">This feedback will help us improve the quality of white papers we release. </w:t>
      </w:r>
    </w:p>
    <w:p w:rsidR="00540C9B" w:rsidRDefault="0063345B" w:rsidP="0077052D">
      <w:pPr>
        <w:rPr>
          <w:rFonts w:ascii="Arial" w:hAnsi="Arial" w:cs="Arial"/>
        </w:rPr>
      </w:pPr>
      <w:hyperlink r:id="rId35" w:history="1">
        <w:r w:rsidR="00540C9B" w:rsidRPr="000668E3">
          <w:rPr>
            <w:rStyle w:val="Hyperlink"/>
            <w:rFonts w:ascii="Arial" w:hAnsi="Arial" w:cs="Arial"/>
          </w:rPr>
          <w:t>Send feedback</w:t>
        </w:r>
      </w:hyperlink>
      <w:r w:rsidR="00540C9B" w:rsidRPr="006C0DFA">
        <w:rPr>
          <w:rFonts w:ascii="Arial" w:hAnsi="Arial" w:cs="Arial"/>
        </w:rPr>
        <w:t>.</w:t>
      </w:r>
    </w:p>
    <w:p w:rsidR="00540C9B" w:rsidRDefault="000114FC" w:rsidP="00540C9B">
      <w:pPr>
        <w:pStyle w:val="Heading1"/>
        <w:rPr>
          <w:rFonts w:ascii="Arial" w:hAnsi="Arial" w:cs="Arial"/>
        </w:rPr>
      </w:pPr>
      <w:bookmarkStart w:id="44" w:name="_Toc232932988"/>
      <w:r>
        <w:rPr>
          <w:rFonts w:ascii="Arial" w:hAnsi="Arial" w:cs="Arial"/>
        </w:rPr>
        <w:t>Appendix: Hardware Used</w:t>
      </w:r>
      <w:bookmarkEnd w:id="44"/>
    </w:p>
    <w:p w:rsidR="00540C9B" w:rsidRPr="00540C9B" w:rsidRDefault="00540C9B" w:rsidP="00540C9B">
      <w:pPr>
        <w:rPr>
          <w:rFonts w:ascii="Arial" w:hAnsi="Arial" w:cs="Arial"/>
          <w:b/>
        </w:rPr>
      </w:pPr>
      <w:r>
        <w:rPr>
          <w:rFonts w:ascii="Arial" w:hAnsi="Arial" w:cs="Arial"/>
          <w:b/>
        </w:rPr>
        <w:t>Database server</w:t>
      </w:r>
      <w:r w:rsidRPr="006C0DFA">
        <w:rPr>
          <w:rFonts w:ascii="Arial" w:hAnsi="Arial" w:cs="Arial"/>
          <w:b/>
        </w:rPr>
        <w:t>:</w:t>
      </w:r>
    </w:p>
    <w:p w:rsidR="000114FC" w:rsidRPr="00674032" w:rsidRDefault="000114FC" w:rsidP="000114FC">
      <w:pPr>
        <w:numPr>
          <w:ilvl w:val="0"/>
          <w:numId w:val="6"/>
        </w:numPr>
        <w:rPr>
          <w:rFonts w:ascii="Arial" w:hAnsi="Arial" w:cs="Arial"/>
        </w:rPr>
      </w:pPr>
      <w:r>
        <w:rPr>
          <w:rFonts w:ascii="Arial" w:hAnsi="Arial" w:cs="Arial"/>
        </w:rPr>
        <w:t>HP Superdome with 16 dual-core CPUs, 1.6 GHz, 24 MB cache, 256 GB memory</w:t>
      </w:r>
    </w:p>
    <w:p w:rsidR="000114FC" w:rsidRDefault="000114FC" w:rsidP="000114FC">
      <w:pPr>
        <w:numPr>
          <w:ilvl w:val="0"/>
          <w:numId w:val="6"/>
        </w:numPr>
        <w:rPr>
          <w:rFonts w:ascii="Arial" w:hAnsi="Arial" w:cs="Arial"/>
        </w:rPr>
      </w:pPr>
      <w:r>
        <w:rPr>
          <w:rFonts w:ascii="Arial" w:hAnsi="Arial" w:cs="Arial"/>
        </w:rPr>
        <w:t>8 dual-port HBA for the SAN connectivity of the database data files</w:t>
      </w:r>
    </w:p>
    <w:p w:rsidR="000114FC" w:rsidRDefault="000114FC" w:rsidP="000114FC">
      <w:pPr>
        <w:numPr>
          <w:ilvl w:val="0"/>
          <w:numId w:val="6"/>
        </w:numPr>
        <w:rPr>
          <w:rFonts w:ascii="Arial" w:hAnsi="Arial" w:cs="Arial"/>
        </w:rPr>
      </w:pPr>
      <w:r>
        <w:rPr>
          <w:rFonts w:ascii="Arial" w:hAnsi="Arial" w:cs="Arial"/>
        </w:rPr>
        <w:t>8 SAS RAID controllers for the transaction log</w:t>
      </w:r>
    </w:p>
    <w:p w:rsidR="000114FC" w:rsidRDefault="000114FC" w:rsidP="000114FC">
      <w:pPr>
        <w:numPr>
          <w:ilvl w:val="0"/>
          <w:numId w:val="6"/>
        </w:numPr>
        <w:rPr>
          <w:rFonts w:ascii="Arial" w:hAnsi="Arial" w:cs="Arial"/>
        </w:rPr>
      </w:pPr>
      <w:r>
        <w:rPr>
          <w:rFonts w:ascii="Arial" w:hAnsi="Arial" w:cs="Arial"/>
        </w:rPr>
        <w:t>32 network cards</w:t>
      </w:r>
    </w:p>
    <w:p w:rsidR="000114FC" w:rsidRDefault="000114FC" w:rsidP="000114FC">
      <w:pPr>
        <w:numPr>
          <w:ilvl w:val="0"/>
          <w:numId w:val="6"/>
        </w:numPr>
        <w:rPr>
          <w:rFonts w:ascii="Arial" w:hAnsi="Arial" w:cs="Arial"/>
        </w:rPr>
      </w:pPr>
      <w:r w:rsidRPr="000114FC">
        <w:rPr>
          <w:rFonts w:ascii="Arial" w:hAnsi="Arial" w:cs="Arial"/>
        </w:rPr>
        <w:t>The SAN LUNs were each 512 GB, composed of 256 15K RPM spindles as RAID 10</w:t>
      </w:r>
    </w:p>
    <w:p w:rsidR="00540C9B" w:rsidRPr="00540C9B" w:rsidRDefault="00540C9B" w:rsidP="00540C9B">
      <w:pPr>
        <w:rPr>
          <w:rFonts w:ascii="Arial" w:hAnsi="Arial" w:cs="Arial"/>
          <w:b/>
        </w:rPr>
      </w:pPr>
      <w:r w:rsidRPr="00540C9B">
        <w:rPr>
          <w:rFonts w:ascii="Arial" w:hAnsi="Arial" w:cs="Arial"/>
          <w:b/>
        </w:rPr>
        <w:t>Backup file servers:</w:t>
      </w:r>
    </w:p>
    <w:p w:rsidR="000114FC" w:rsidRDefault="000114FC" w:rsidP="000114FC">
      <w:pPr>
        <w:numPr>
          <w:ilvl w:val="0"/>
          <w:numId w:val="6"/>
        </w:numPr>
        <w:rPr>
          <w:rFonts w:ascii="Arial" w:hAnsi="Arial" w:cs="Arial"/>
        </w:rPr>
      </w:pPr>
      <w:r>
        <w:rPr>
          <w:rFonts w:ascii="Arial" w:hAnsi="Arial" w:cs="Arial"/>
        </w:rPr>
        <w:t>HP Integrity rx 7640 Servers with 8 dual-core CPUs, 1.6 GHz, 18 MB cache, 32 GB memory</w:t>
      </w:r>
    </w:p>
    <w:p w:rsidR="000114FC" w:rsidRDefault="000114FC" w:rsidP="000114FC">
      <w:pPr>
        <w:numPr>
          <w:ilvl w:val="0"/>
          <w:numId w:val="6"/>
        </w:numPr>
        <w:rPr>
          <w:rFonts w:ascii="Arial" w:hAnsi="Arial" w:cs="Arial"/>
        </w:rPr>
      </w:pPr>
      <w:r>
        <w:rPr>
          <w:rFonts w:ascii="Arial" w:hAnsi="Arial" w:cs="Arial"/>
        </w:rPr>
        <w:t>4 SAS RAID controllers (each with a 512 MB cache)</w:t>
      </w:r>
    </w:p>
    <w:p w:rsidR="000114FC" w:rsidRDefault="000114FC" w:rsidP="000114FC">
      <w:pPr>
        <w:numPr>
          <w:ilvl w:val="0"/>
          <w:numId w:val="6"/>
        </w:numPr>
        <w:rPr>
          <w:rFonts w:ascii="Arial" w:hAnsi="Arial" w:cs="Arial"/>
        </w:rPr>
      </w:pPr>
      <w:r>
        <w:rPr>
          <w:rFonts w:ascii="Arial" w:hAnsi="Arial" w:cs="Arial"/>
        </w:rPr>
        <w:t>96 SATA drives with 7,200 RPM configured as 32 RAID 1 LUNs</w:t>
      </w:r>
    </w:p>
    <w:p w:rsidR="000114FC" w:rsidRDefault="000114FC" w:rsidP="000114FC">
      <w:pPr>
        <w:numPr>
          <w:ilvl w:val="0"/>
          <w:numId w:val="6"/>
        </w:numPr>
        <w:rPr>
          <w:rFonts w:ascii="Arial" w:hAnsi="Arial" w:cs="Arial"/>
        </w:rPr>
      </w:pPr>
      <w:r>
        <w:rPr>
          <w:rFonts w:ascii="Arial" w:hAnsi="Arial" w:cs="Arial"/>
        </w:rPr>
        <w:t>The remaining drives were used to build the 4 RAID 0 LUNs for the restore of the database</w:t>
      </w:r>
    </w:p>
    <w:p w:rsidR="000114FC" w:rsidRDefault="000114FC" w:rsidP="000114FC">
      <w:pPr>
        <w:numPr>
          <w:ilvl w:val="0"/>
          <w:numId w:val="6"/>
        </w:numPr>
        <w:rPr>
          <w:rFonts w:ascii="Arial" w:hAnsi="Arial" w:cs="Arial"/>
        </w:rPr>
      </w:pPr>
      <w:r>
        <w:rPr>
          <w:rFonts w:ascii="Arial" w:hAnsi="Arial" w:cs="Arial"/>
        </w:rPr>
        <w:lastRenderedPageBreak/>
        <w:t>8 dual-port network cards (8 ports used for the actual backup file share)</w:t>
      </w:r>
    </w:p>
    <w:p w:rsidR="00540C9B" w:rsidRPr="00540C9B" w:rsidRDefault="00540C9B" w:rsidP="00540C9B">
      <w:pPr>
        <w:rPr>
          <w:rFonts w:ascii="Arial" w:hAnsi="Arial" w:cs="Arial"/>
          <w:b/>
        </w:rPr>
      </w:pPr>
      <w:r w:rsidRPr="00540C9B">
        <w:rPr>
          <w:rFonts w:ascii="Arial" w:hAnsi="Arial" w:cs="Arial"/>
          <w:b/>
        </w:rPr>
        <w:t>Network equipment:</w:t>
      </w:r>
    </w:p>
    <w:p w:rsidR="000114FC" w:rsidRDefault="000114FC" w:rsidP="000114FC">
      <w:pPr>
        <w:pStyle w:val="ListParagraph"/>
        <w:numPr>
          <w:ilvl w:val="0"/>
          <w:numId w:val="19"/>
        </w:numPr>
        <w:rPr>
          <w:rFonts w:ascii="Arial" w:hAnsi="Arial" w:cs="Arial"/>
        </w:rPr>
      </w:pPr>
      <w:r w:rsidRPr="000114FC">
        <w:rPr>
          <w:rFonts w:ascii="Arial" w:hAnsi="Arial" w:cs="Arial"/>
        </w:rPr>
        <w:t>Cisco C3750E Switch with a jumbo frame size of 4,088 bytes</w:t>
      </w:r>
    </w:p>
    <w:p w:rsidR="00540C9B" w:rsidRPr="00540C9B" w:rsidRDefault="00540C9B" w:rsidP="00540C9B">
      <w:pPr>
        <w:rPr>
          <w:rFonts w:ascii="Arial" w:hAnsi="Arial" w:cs="Arial"/>
          <w:b/>
        </w:rPr>
      </w:pPr>
      <w:r w:rsidRPr="00540C9B">
        <w:rPr>
          <w:rFonts w:ascii="Arial" w:hAnsi="Arial" w:cs="Arial"/>
          <w:b/>
        </w:rPr>
        <w:t>Backup settings:</w:t>
      </w:r>
    </w:p>
    <w:p w:rsidR="000114FC" w:rsidRDefault="000114FC" w:rsidP="000114FC">
      <w:pPr>
        <w:numPr>
          <w:ilvl w:val="0"/>
          <w:numId w:val="6"/>
        </w:numPr>
        <w:rPr>
          <w:rFonts w:ascii="Arial" w:hAnsi="Arial" w:cs="Arial"/>
        </w:rPr>
      </w:pPr>
      <w:r>
        <w:rPr>
          <w:rFonts w:ascii="Arial" w:hAnsi="Arial" w:cs="Arial"/>
        </w:rPr>
        <w:t>BLOCKSIZE: 65536</w:t>
      </w:r>
    </w:p>
    <w:p w:rsidR="000114FC" w:rsidRDefault="000114FC" w:rsidP="000114FC">
      <w:pPr>
        <w:numPr>
          <w:ilvl w:val="0"/>
          <w:numId w:val="6"/>
        </w:numPr>
        <w:rPr>
          <w:rFonts w:ascii="Arial" w:hAnsi="Arial" w:cs="Arial"/>
        </w:rPr>
      </w:pPr>
      <w:r>
        <w:rPr>
          <w:rFonts w:ascii="Arial" w:hAnsi="Arial" w:cs="Arial"/>
        </w:rPr>
        <w:t>BUFFERCOUNT: 256</w:t>
      </w:r>
    </w:p>
    <w:p w:rsidR="000114FC" w:rsidRDefault="000114FC" w:rsidP="000114FC">
      <w:pPr>
        <w:numPr>
          <w:ilvl w:val="0"/>
          <w:numId w:val="6"/>
        </w:numPr>
        <w:rPr>
          <w:rFonts w:ascii="Arial" w:hAnsi="Arial" w:cs="Arial"/>
        </w:rPr>
      </w:pPr>
      <w:r>
        <w:rPr>
          <w:rFonts w:ascii="Arial" w:hAnsi="Arial" w:cs="Arial"/>
        </w:rPr>
        <w:t>MAXTRANSFER: 4 MB</w:t>
      </w:r>
    </w:p>
    <w:p w:rsidR="000114FC" w:rsidRDefault="000114FC" w:rsidP="000114FC">
      <w:pPr>
        <w:numPr>
          <w:ilvl w:val="0"/>
          <w:numId w:val="6"/>
        </w:numPr>
        <w:rPr>
          <w:rFonts w:ascii="Arial" w:hAnsi="Arial" w:cs="Arial"/>
        </w:rPr>
      </w:pPr>
      <w:r>
        <w:rPr>
          <w:rFonts w:ascii="Arial" w:hAnsi="Arial" w:cs="Arial"/>
        </w:rPr>
        <w:t>Number of backup files: 32 (4 per network card)</w:t>
      </w:r>
    </w:p>
    <w:p w:rsidR="000114FC" w:rsidRPr="00674032" w:rsidRDefault="00540C9B" w:rsidP="000114FC">
      <w:pPr>
        <w:rPr>
          <w:rFonts w:ascii="Arial" w:hAnsi="Arial" w:cs="Arial"/>
        </w:rPr>
      </w:pPr>
      <w:r>
        <w:object w:dxaOrig="7904" w:dyaOrig="4541">
          <v:shape id="_x0000_i1033" type="#_x0000_t75" style="width:297.75pt;height:170.25pt" o:ole="">
            <v:imagedata r:id="rId36" o:title=""/>
          </v:shape>
          <o:OLEObject Type="Embed" ProgID="Visio.Drawing.11" ShapeID="_x0000_i1033" DrawAspect="Content" ObjectID="_1311444371" r:id="rId37"/>
        </w:object>
      </w:r>
    </w:p>
    <w:p w:rsidR="00540C9B" w:rsidRDefault="00540C9B" w:rsidP="00540C9B">
      <w:pPr>
        <w:rPr>
          <w:rFonts w:ascii="Arial" w:hAnsi="Arial" w:cs="Arial"/>
        </w:rPr>
      </w:pPr>
      <w:r>
        <w:rPr>
          <w:rFonts w:ascii="Arial" w:hAnsi="Arial" w:cs="Arial"/>
          <w:b/>
        </w:rPr>
        <w:t>Figure 9</w:t>
      </w:r>
      <w:r w:rsidRPr="00674032">
        <w:rPr>
          <w:rFonts w:ascii="Arial" w:hAnsi="Arial" w:cs="Arial"/>
          <w:b/>
        </w:rPr>
        <w:t>:</w:t>
      </w:r>
      <w:r w:rsidRPr="00674032">
        <w:rPr>
          <w:rFonts w:ascii="Arial" w:hAnsi="Arial" w:cs="Arial"/>
        </w:rPr>
        <w:t xml:space="preserve"> </w:t>
      </w:r>
      <w:r>
        <w:rPr>
          <w:rFonts w:ascii="Arial" w:hAnsi="Arial" w:cs="Arial"/>
        </w:rPr>
        <w:t>Disk layout and file mapping between database server and backup file server</w:t>
      </w:r>
    </w:p>
    <w:p w:rsidR="00540C9B" w:rsidRDefault="00540C9B" w:rsidP="00540C9B">
      <w:pPr>
        <w:rPr>
          <w:rFonts w:ascii="Arial" w:hAnsi="Arial" w:cs="Arial"/>
        </w:rPr>
      </w:pPr>
      <w:r>
        <w:rPr>
          <w:rFonts w:ascii="Arial" w:hAnsi="Arial" w:cs="Arial"/>
        </w:rPr>
        <w:t>The network cards that were used to perform the backup were evenly distributed across the server, and the CPUs handing the interrupts of the NICs were assigned so that the NUMA mode that hosted the NIC also handled the I/O.</w:t>
      </w:r>
    </w:p>
    <w:p w:rsidR="00540C9B" w:rsidRPr="00674032" w:rsidRDefault="00540C9B" w:rsidP="00540C9B">
      <w:pPr>
        <w:rPr>
          <w:rFonts w:ascii="Arial" w:hAnsi="Arial" w:cs="Arial"/>
        </w:rPr>
      </w:pPr>
      <w:r>
        <w:object w:dxaOrig="8773" w:dyaOrig="12487">
          <v:shape id="_x0000_i1034" type="#_x0000_t75" style="width:399.75pt;height:567pt" o:ole="">
            <v:imagedata r:id="rId38" o:title=""/>
          </v:shape>
          <o:OLEObject Type="Embed" ProgID="Visio.Drawing.11" ShapeID="_x0000_i1034" DrawAspect="Content" ObjectID="_1311444372" r:id="rId39"/>
        </w:object>
      </w:r>
    </w:p>
    <w:p w:rsidR="00540C9B" w:rsidRPr="00674032" w:rsidRDefault="00540C9B" w:rsidP="00540C9B">
      <w:pPr>
        <w:rPr>
          <w:rFonts w:ascii="Arial" w:hAnsi="Arial" w:cs="Arial"/>
        </w:rPr>
      </w:pPr>
      <w:r w:rsidRPr="00674032">
        <w:rPr>
          <w:rFonts w:ascii="Arial" w:hAnsi="Arial" w:cs="Arial"/>
          <w:b/>
        </w:rPr>
        <w:t>Figure 1</w:t>
      </w:r>
      <w:r>
        <w:rPr>
          <w:rFonts w:ascii="Arial" w:hAnsi="Arial" w:cs="Arial"/>
          <w:b/>
        </w:rPr>
        <w:t>0</w:t>
      </w:r>
      <w:r w:rsidRPr="00674032">
        <w:rPr>
          <w:rFonts w:ascii="Arial" w:hAnsi="Arial" w:cs="Arial"/>
          <w:b/>
        </w:rPr>
        <w:t>:</w:t>
      </w:r>
      <w:r w:rsidRPr="00674032">
        <w:rPr>
          <w:rFonts w:ascii="Arial" w:hAnsi="Arial" w:cs="Arial"/>
        </w:rPr>
        <w:t xml:space="preserve"> </w:t>
      </w:r>
      <w:r>
        <w:rPr>
          <w:rFonts w:ascii="Arial" w:hAnsi="Arial" w:cs="Arial"/>
        </w:rPr>
        <w:t>Database server backup network configuration</w:t>
      </w:r>
    </w:p>
    <w:p w:rsidR="0077052D" w:rsidRDefault="00540C9B" w:rsidP="0051573B">
      <w:r>
        <w:object w:dxaOrig="10464" w:dyaOrig="9919">
          <v:shape id="_x0000_i1035" type="#_x0000_t75" style="width:468pt;height:592.5pt" o:ole="">
            <v:imagedata r:id="rId40" o:title=""/>
          </v:shape>
          <o:OLEObject Type="Embed" ProgID="Visio.Drawing.11" ShapeID="_x0000_i1035" DrawAspect="Content" ObjectID="_1311444373" r:id="rId41"/>
        </w:object>
      </w:r>
    </w:p>
    <w:p w:rsidR="00540C9B" w:rsidRPr="00674032" w:rsidRDefault="00540C9B" w:rsidP="00540C9B">
      <w:pPr>
        <w:rPr>
          <w:rFonts w:ascii="Arial" w:hAnsi="Arial" w:cs="Arial"/>
        </w:rPr>
      </w:pPr>
      <w:r w:rsidRPr="00674032">
        <w:rPr>
          <w:rFonts w:ascii="Arial" w:hAnsi="Arial" w:cs="Arial"/>
          <w:b/>
        </w:rPr>
        <w:t>Figure 1</w:t>
      </w:r>
      <w:r>
        <w:rPr>
          <w:rFonts w:ascii="Arial" w:hAnsi="Arial" w:cs="Arial"/>
          <w:b/>
        </w:rPr>
        <w:t>1</w:t>
      </w:r>
      <w:r w:rsidRPr="00674032">
        <w:rPr>
          <w:rFonts w:ascii="Arial" w:hAnsi="Arial" w:cs="Arial"/>
          <w:b/>
        </w:rPr>
        <w:t>:</w:t>
      </w:r>
      <w:r w:rsidRPr="00674032">
        <w:rPr>
          <w:rFonts w:ascii="Arial" w:hAnsi="Arial" w:cs="Arial"/>
        </w:rPr>
        <w:t xml:space="preserve"> </w:t>
      </w:r>
      <w:r>
        <w:rPr>
          <w:rFonts w:ascii="Arial" w:hAnsi="Arial" w:cs="Arial"/>
        </w:rPr>
        <w:t>Backup file server network and disk configuration</w:t>
      </w:r>
    </w:p>
    <w:p w:rsidR="00390F2E" w:rsidRPr="00674032" w:rsidRDefault="00390F2E" w:rsidP="00D40DA2">
      <w:pPr>
        <w:rPr>
          <w:rFonts w:ascii="Arial" w:hAnsi="Arial" w:cs="Arial"/>
        </w:rPr>
      </w:pPr>
    </w:p>
    <w:sectPr w:rsidR="00390F2E" w:rsidRPr="00674032" w:rsidSect="00E4398C">
      <w:footerReference w:type="default" r:id="rId42"/>
      <w:headerReference w:type="first" r:id="rId43"/>
      <w:pgSz w:w="12240" w:h="15840"/>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74BBD" w:rsidRDefault="00F74BBD" w:rsidP="00313894">
      <w:pPr>
        <w:spacing w:after="0" w:line="240" w:lineRule="auto"/>
      </w:pPr>
      <w:r>
        <w:separator/>
      </w:r>
    </w:p>
  </w:endnote>
  <w:endnote w:type="continuationSeparator" w:id="0">
    <w:p w:rsidR="00F74BBD" w:rsidRDefault="00F74BBD" w:rsidP="0031389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A00002EF" w:usb1="420020E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7701611"/>
      <w:docPartObj>
        <w:docPartGallery w:val="Page Numbers (Bottom of Page)"/>
        <w:docPartUnique/>
      </w:docPartObj>
    </w:sdtPr>
    <w:sdtContent>
      <w:p w:rsidR="00AF373A" w:rsidRDefault="00AF373A">
        <w:pPr>
          <w:pStyle w:val="Footer"/>
        </w:pPr>
        <w:fldSimple w:instr=" PAGE   \* MERGEFORMAT ">
          <w:r w:rsidR="000E0541">
            <w:rPr>
              <w:noProof/>
            </w:rPr>
            <w:t>14</w:t>
          </w:r>
        </w:fldSimple>
      </w:p>
    </w:sdtContent>
  </w:sdt>
  <w:p w:rsidR="00AF373A" w:rsidRDefault="00AF373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74BBD" w:rsidRDefault="00F74BBD" w:rsidP="00313894">
      <w:pPr>
        <w:spacing w:after="0" w:line="240" w:lineRule="auto"/>
      </w:pPr>
      <w:r>
        <w:separator/>
      </w:r>
    </w:p>
  </w:footnote>
  <w:footnote w:type="continuationSeparator" w:id="0">
    <w:p w:rsidR="00F74BBD" w:rsidRDefault="00F74BBD" w:rsidP="00313894">
      <w:pPr>
        <w:spacing w:after="0" w:line="240" w:lineRule="auto"/>
      </w:pPr>
      <w:r>
        <w:continuationSeparator/>
      </w:r>
    </w:p>
  </w:footnote>
  <w:footnote w:id="1">
    <w:p w:rsidR="00AF373A" w:rsidRDefault="00AF373A"/>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F373A" w:rsidRDefault="00AF373A">
    <w:pPr>
      <w:pStyle w:val="Header"/>
    </w:pPr>
    <w:r>
      <w:tab/>
    </w:r>
    <w:r>
      <w:tab/>
    </w:r>
    <w:r>
      <w:rPr>
        <w:noProof/>
        <w:lang w:eastAsia="zh-CN"/>
      </w:rPr>
      <w:drawing>
        <wp:inline distT="0" distB="0" distL="0" distR="0">
          <wp:extent cx="1097280" cy="185097"/>
          <wp:effectExtent l="19050" t="0" r="7620" b="0"/>
          <wp:docPr id="3" name="Picture 2" descr="ms-logo_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logo_bL.png"/>
                  <pic:cNvPicPr/>
                </pic:nvPicPr>
                <pic:blipFill>
                  <a:blip r:embed="rId1"/>
                  <a:stretch>
                    <a:fillRect/>
                  </a:stretch>
                </pic:blipFill>
                <pic:spPr>
                  <a:xfrm>
                    <a:off x="0" y="0"/>
                    <a:ext cx="1097280" cy="185097"/>
                  </a:xfrm>
                  <a:prstGeom prst="rect">
                    <a:avLst/>
                  </a:prstGeom>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286243"/>
    <w:multiLevelType w:val="hybridMultilevel"/>
    <w:tmpl w:val="B56688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156F0A"/>
    <w:multiLevelType w:val="hybridMultilevel"/>
    <w:tmpl w:val="3A74D1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C634F5"/>
    <w:multiLevelType w:val="hybridMultilevel"/>
    <w:tmpl w:val="AB56B4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C36C1A"/>
    <w:multiLevelType w:val="hybridMultilevel"/>
    <w:tmpl w:val="02FCF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E17637"/>
    <w:multiLevelType w:val="hybridMultilevel"/>
    <w:tmpl w:val="BFC8E0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359010A"/>
    <w:multiLevelType w:val="hybridMultilevel"/>
    <w:tmpl w:val="14681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BBE7004"/>
    <w:multiLevelType w:val="hybridMultilevel"/>
    <w:tmpl w:val="36E2FD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DB263C6"/>
    <w:multiLevelType w:val="hybridMultilevel"/>
    <w:tmpl w:val="D52A3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A75373"/>
    <w:multiLevelType w:val="hybridMultilevel"/>
    <w:tmpl w:val="36E2FD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1CE2074"/>
    <w:multiLevelType w:val="hybridMultilevel"/>
    <w:tmpl w:val="8ABCD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76B6160"/>
    <w:multiLevelType w:val="hybridMultilevel"/>
    <w:tmpl w:val="E5C8BF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ACA4AF4"/>
    <w:multiLevelType w:val="hybridMultilevel"/>
    <w:tmpl w:val="94BC9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ED738B9"/>
    <w:multiLevelType w:val="hybridMultilevel"/>
    <w:tmpl w:val="1E9CA2B2"/>
    <w:lvl w:ilvl="0" w:tplc="04090001">
      <w:start w:val="1"/>
      <w:numFmt w:val="bullet"/>
      <w:lvlText w:val=""/>
      <w:lvlJc w:val="left"/>
      <w:pPr>
        <w:ind w:left="720" w:hanging="360"/>
      </w:pPr>
      <w:rPr>
        <w:rFonts w:ascii="Symbol" w:hAnsi="Symbol" w:hint="default"/>
      </w:rPr>
    </w:lvl>
    <w:lvl w:ilvl="1" w:tplc="CB30A1AA">
      <w:numFmt w:val="bullet"/>
      <w:lvlText w:val="•"/>
      <w:lvlJc w:val="left"/>
      <w:pPr>
        <w:ind w:left="1800" w:hanging="720"/>
      </w:pPr>
      <w:rPr>
        <w:rFonts w:ascii="Calibri" w:eastAsiaTheme="minorHAnsi"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59A0B43"/>
    <w:multiLevelType w:val="hybridMultilevel"/>
    <w:tmpl w:val="67CA4D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11D45E1"/>
    <w:multiLevelType w:val="hybridMultilevel"/>
    <w:tmpl w:val="28C09AB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433F1475"/>
    <w:multiLevelType w:val="hybridMultilevel"/>
    <w:tmpl w:val="1C509398"/>
    <w:lvl w:ilvl="0" w:tplc="CB30A1AA">
      <w:numFmt w:val="bullet"/>
      <w:lvlText w:val="•"/>
      <w:lvlJc w:val="left"/>
      <w:pPr>
        <w:ind w:left="2520" w:hanging="720"/>
      </w:pPr>
      <w:rPr>
        <w:rFonts w:ascii="Calibri" w:eastAsiaTheme="minorHAnsi" w:hAnsi="Calibri" w:cstheme="minorBidi" w:hint="default"/>
      </w:rPr>
    </w:lvl>
    <w:lvl w:ilvl="1" w:tplc="CB30A1AA">
      <w:numFmt w:val="bullet"/>
      <w:lvlText w:val="•"/>
      <w:lvlJc w:val="left"/>
      <w:pPr>
        <w:ind w:left="2160" w:hanging="360"/>
      </w:pPr>
      <w:rPr>
        <w:rFonts w:ascii="Calibri" w:eastAsiaTheme="minorHAnsi" w:hAnsi="Calibri" w:cstheme="minorBidi"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4DD06B8E"/>
    <w:multiLevelType w:val="hybridMultilevel"/>
    <w:tmpl w:val="E69EFA2E"/>
    <w:lvl w:ilvl="0" w:tplc="CB30A1AA">
      <w:numFmt w:val="bullet"/>
      <w:lvlText w:val="•"/>
      <w:lvlJc w:val="left"/>
      <w:pPr>
        <w:ind w:left="2520" w:hanging="720"/>
      </w:pPr>
      <w:rPr>
        <w:rFonts w:ascii="Calibri" w:eastAsiaTheme="minorHAnsi" w:hAnsi="Calibri" w:cstheme="minorBid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62621CD1"/>
    <w:multiLevelType w:val="hybridMultilevel"/>
    <w:tmpl w:val="4E1017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92F4D9F"/>
    <w:multiLevelType w:val="hybridMultilevel"/>
    <w:tmpl w:val="1B027FF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2"/>
  </w:num>
  <w:num w:numId="2">
    <w:abstractNumId w:val="17"/>
  </w:num>
  <w:num w:numId="3">
    <w:abstractNumId w:val="3"/>
  </w:num>
  <w:num w:numId="4">
    <w:abstractNumId w:val="16"/>
  </w:num>
  <w:num w:numId="5">
    <w:abstractNumId w:val="15"/>
  </w:num>
  <w:num w:numId="6">
    <w:abstractNumId w:val="5"/>
  </w:num>
  <w:num w:numId="7">
    <w:abstractNumId w:val="2"/>
  </w:num>
  <w:num w:numId="8">
    <w:abstractNumId w:val="13"/>
  </w:num>
  <w:num w:numId="9">
    <w:abstractNumId w:val="18"/>
  </w:num>
  <w:num w:numId="10">
    <w:abstractNumId w:val="10"/>
  </w:num>
  <w:num w:numId="11">
    <w:abstractNumId w:val="4"/>
  </w:num>
  <w:num w:numId="12">
    <w:abstractNumId w:val="14"/>
  </w:num>
  <w:num w:numId="13">
    <w:abstractNumId w:val="1"/>
  </w:num>
  <w:num w:numId="14">
    <w:abstractNumId w:val="7"/>
  </w:num>
  <w:num w:numId="15">
    <w:abstractNumId w:val="0"/>
  </w:num>
  <w:num w:numId="16">
    <w:abstractNumId w:val="8"/>
  </w:num>
  <w:num w:numId="17">
    <w:abstractNumId w:val="11"/>
  </w:num>
  <w:num w:numId="18">
    <w:abstractNumId w:val="6"/>
  </w:num>
  <w:num w:numId="19">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ttachedTemplate r:id="rId1"/>
  <w:stylePaneFormatFilter w:val="1021"/>
  <w:stylePaneSortMethod w:val="0000"/>
  <w:trackRevisions/>
  <w:defaultTabStop w:val="720"/>
  <w:drawingGridHorizontalSpacing w:val="110"/>
  <w:displayHorizontalDrawingGridEvery w:val="2"/>
  <w:characterSpacingControl w:val="doNotCompress"/>
  <w:hdrShapeDefaults>
    <o:shapedefaults v:ext="edit" spidmax="36866"/>
  </w:hdrShapeDefaults>
  <w:footnotePr>
    <w:footnote w:id="-1"/>
    <w:footnote w:id="0"/>
  </w:footnotePr>
  <w:endnotePr>
    <w:endnote w:id="-1"/>
    <w:endnote w:id="0"/>
  </w:endnotePr>
  <w:compat/>
  <w:rsids>
    <w:rsidRoot w:val="007A7779"/>
    <w:rsid w:val="00006B05"/>
    <w:rsid w:val="000112B8"/>
    <w:rsid w:val="000114FC"/>
    <w:rsid w:val="00025B5A"/>
    <w:rsid w:val="0003485C"/>
    <w:rsid w:val="000473DA"/>
    <w:rsid w:val="00051A88"/>
    <w:rsid w:val="00053636"/>
    <w:rsid w:val="00053D03"/>
    <w:rsid w:val="0006503E"/>
    <w:rsid w:val="00081DAF"/>
    <w:rsid w:val="000A030E"/>
    <w:rsid w:val="000A2D82"/>
    <w:rsid w:val="000D024E"/>
    <w:rsid w:val="000D4CC5"/>
    <w:rsid w:val="000D58AB"/>
    <w:rsid w:val="000E0541"/>
    <w:rsid w:val="000E5652"/>
    <w:rsid w:val="00102881"/>
    <w:rsid w:val="00110973"/>
    <w:rsid w:val="00112EDC"/>
    <w:rsid w:val="00122E81"/>
    <w:rsid w:val="0013518B"/>
    <w:rsid w:val="00142F9E"/>
    <w:rsid w:val="00152386"/>
    <w:rsid w:val="001601D0"/>
    <w:rsid w:val="00172A7E"/>
    <w:rsid w:val="00173BCB"/>
    <w:rsid w:val="001825AC"/>
    <w:rsid w:val="00193618"/>
    <w:rsid w:val="001E1CAC"/>
    <w:rsid w:val="001F5459"/>
    <w:rsid w:val="001F59D7"/>
    <w:rsid w:val="00223821"/>
    <w:rsid w:val="002302CB"/>
    <w:rsid w:val="00232FA6"/>
    <w:rsid w:val="00236A63"/>
    <w:rsid w:val="00254F75"/>
    <w:rsid w:val="00255D1D"/>
    <w:rsid w:val="00256CA9"/>
    <w:rsid w:val="00295266"/>
    <w:rsid w:val="002C742D"/>
    <w:rsid w:val="002E2AF0"/>
    <w:rsid w:val="002E469F"/>
    <w:rsid w:val="002E499A"/>
    <w:rsid w:val="002E775F"/>
    <w:rsid w:val="002F7F64"/>
    <w:rsid w:val="0030326B"/>
    <w:rsid w:val="00311324"/>
    <w:rsid w:val="00313894"/>
    <w:rsid w:val="00317F14"/>
    <w:rsid w:val="0032737F"/>
    <w:rsid w:val="00332483"/>
    <w:rsid w:val="00355DCE"/>
    <w:rsid w:val="00387DE0"/>
    <w:rsid w:val="00390F2E"/>
    <w:rsid w:val="003B6564"/>
    <w:rsid w:val="003C3559"/>
    <w:rsid w:val="003F46EC"/>
    <w:rsid w:val="003F749B"/>
    <w:rsid w:val="00400B52"/>
    <w:rsid w:val="0040163B"/>
    <w:rsid w:val="004029B6"/>
    <w:rsid w:val="004119CC"/>
    <w:rsid w:val="00413E82"/>
    <w:rsid w:val="00426177"/>
    <w:rsid w:val="00434A2B"/>
    <w:rsid w:val="004365FA"/>
    <w:rsid w:val="004446C5"/>
    <w:rsid w:val="004650A6"/>
    <w:rsid w:val="0048322F"/>
    <w:rsid w:val="004934FE"/>
    <w:rsid w:val="004B43F6"/>
    <w:rsid w:val="004C4E2C"/>
    <w:rsid w:val="004C7166"/>
    <w:rsid w:val="004D50B7"/>
    <w:rsid w:val="00504F9C"/>
    <w:rsid w:val="0051573B"/>
    <w:rsid w:val="00540C9B"/>
    <w:rsid w:val="00551DF3"/>
    <w:rsid w:val="005642DD"/>
    <w:rsid w:val="005658F2"/>
    <w:rsid w:val="00580023"/>
    <w:rsid w:val="00596742"/>
    <w:rsid w:val="005970BF"/>
    <w:rsid w:val="005B520D"/>
    <w:rsid w:val="005D3E32"/>
    <w:rsid w:val="005E7CD3"/>
    <w:rsid w:val="005F379C"/>
    <w:rsid w:val="005F3E49"/>
    <w:rsid w:val="005F517D"/>
    <w:rsid w:val="00604366"/>
    <w:rsid w:val="00625F30"/>
    <w:rsid w:val="0062609C"/>
    <w:rsid w:val="0063345B"/>
    <w:rsid w:val="0065594F"/>
    <w:rsid w:val="00671377"/>
    <w:rsid w:val="00674032"/>
    <w:rsid w:val="006B376B"/>
    <w:rsid w:val="006C0DFA"/>
    <w:rsid w:val="006D7FF6"/>
    <w:rsid w:val="006E123E"/>
    <w:rsid w:val="006F6F44"/>
    <w:rsid w:val="00702C13"/>
    <w:rsid w:val="0077052D"/>
    <w:rsid w:val="00770707"/>
    <w:rsid w:val="00782523"/>
    <w:rsid w:val="007877DC"/>
    <w:rsid w:val="007A2E86"/>
    <w:rsid w:val="007A7779"/>
    <w:rsid w:val="007C0024"/>
    <w:rsid w:val="007C42B4"/>
    <w:rsid w:val="007C4A09"/>
    <w:rsid w:val="007D4E89"/>
    <w:rsid w:val="007D7C6E"/>
    <w:rsid w:val="007E2794"/>
    <w:rsid w:val="007F2B4C"/>
    <w:rsid w:val="007F302F"/>
    <w:rsid w:val="00806989"/>
    <w:rsid w:val="008209F4"/>
    <w:rsid w:val="0083086D"/>
    <w:rsid w:val="008366A7"/>
    <w:rsid w:val="00850EBA"/>
    <w:rsid w:val="00862626"/>
    <w:rsid w:val="00862B0D"/>
    <w:rsid w:val="00864D80"/>
    <w:rsid w:val="00876668"/>
    <w:rsid w:val="00880730"/>
    <w:rsid w:val="00893A90"/>
    <w:rsid w:val="008B197B"/>
    <w:rsid w:val="008B7B84"/>
    <w:rsid w:val="008C4A8C"/>
    <w:rsid w:val="008C7EA3"/>
    <w:rsid w:val="008E0096"/>
    <w:rsid w:val="008F415B"/>
    <w:rsid w:val="008F4B81"/>
    <w:rsid w:val="008F50ED"/>
    <w:rsid w:val="008F5902"/>
    <w:rsid w:val="009204F0"/>
    <w:rsid w:val="00935AF6"/>
    <w:rsid w:val="00961361"/>
    <w:rsid w:val="00967C72"/>
    <w:rsid w:val="00977998"/>
    <w:rsid w:val="00984D37"/>
    <w:rsid w:val="009A28CF"/>
    <w:rsid w:val="009D04B1"/>
    <w:rsid w:val="009E4D60"/>
    <w:rsid w:val="009F219F"/>
    <w:rsid w:val="00A002D1"/>
    <w:rsid w:val="00A02336"/>
    <w:rsid w:val="00A10B38"/>
    <w:rsid w:val="00A12E4D"/>
    <w:rsid w:val="00A14CE6"/>
    <w:rsid w:val="00A22239"/>
    <w:rsid w:val="00A245F2"/>
    <w:rsid w:val="00A628A8"/>
    <w:rsid w:val="00A64B19"/>
    <w:rsid w:val="00A67EB3"/>
    <w:rsid w:val="00A75CEB"/>
    <w:rsid w:val="00AA3A33"/>
    <w:rsid w:val="00AA6D88"/>
    <w:rsid w:val="00AC71D3"/>
    <w:rsid w:val="00AD5D10"/>
    <w:rsid w:val="00AE65F2"/>
    <w:rsid w:val="00AF119C"/>
    <w:rsid w:val="00AF373A"/>
    <w:rsid w:val="00B02E84"/>
    <w:rsid w:val="00B208AE"/>
    <w:rsid w:val="00B25AA1"/>
    <w:rsid w:val="00B53C2C"/>
    <w:rsid w:val="00B7029A"/>
    <w:rsid w:val="00B70442"/>
    <w:rsid w:val="00B75DF3"/>
    <w:rsid w:val="00B948A7"/>
    <w:rsid w:val="00BA3CE4"/>
    <w:rsid w:val="00BB5B78"/>
    <w:rsid w:val="00BC448D"/>
    <w:rsid w:val="00BC4C1D"/>
    <w:rsid w:val="00BD2257"/>
    <w:rsid w:val="00BE3AC0"/>
    <w:rsid w:val="00BF144A"/>
    <w:rsid w:val="00C10B5E"/>
    <w:rsid w:val="00C14EBE"/>
    <w:rsid w:val="00C30E0C"/>
    <w:rsid w:val="00C36D3E"/>
    <w:rsid w:val="00C37C9E"/>
    <w:rsid w:val="00C40699"/>
    <w:rsid w:val="00C44DDE"/>
    <w:rsid w:val="00C46EDD"/>
    <w:rsid w:val="00C470B3"/>
    <w:rsid w:val="00C545AA"/>
    <w:rsid w:val="00C60327"/>
    <w:rsid w:val="00C65C94"/>
    <w:rsid w:val="00C705B8"/>
    <w:rsid w:val="00C8594D"/>
    <w:rsid w:val="00CA204F"/>
    <w:rsid w:val="00CA29C7"/>
    <w:rsid w:val="00CB0071"/>
    <w:rsid w:val="00CB7E87"/>
    <w:rsid w:val="00CC3458"/>
    <w:rsid w:val="00CE4E89"/>
    <w:rsid w:val="00CF3028"/>
    <w:rsid w:val="00CF77D2"/>
    <w:rsid w:val="00D14458"/>
    <w:rsid w:val="00D220B3"/>
    <w:rsid w:val="00D37B92"/>
    <w:rsid w:val="00D40DA2"/>
    <w:rsid w:val="00D62767"/>
    <w:rsid w:val="00D679AD"/>
    <w:rsid w:val="00DB364E"/>
    <w:rsid w:val="00DB66A4"/>
    <w:rsid w:val="00DE5A7C"/>
    <w:rsid w:val="00E01E5C"/>
    <w:rsid w:val="00E2708A"/>
    <w:rsid w:val="00E37BCA"/>
    <w:rsid w:val="00E4398C"/>
    <w:rsid w:val="00E67C30"/>
    <w:rsid w:val="00E82D8A"/>
    <w:rsid w:val="00E84004"/>
    <w:rsid w:val="00EA0E6A"/>
    <w:rsid w:val="00EA59C0"/>
    <w:rsid w:val="00EB1413"/>
    <w:rsid w:val="00F00903"/>
    <w:rsid w:val="00F06815"/>
    <w:rsid w:val="00F1082F"/>
    <w:rsid w:val="00F12945"/>
    <w:rsid w:val="00F2411F"/>
    <w:rsid w:val="00F34F4E"/>
    <w:rsid w:val="00F42BC9"/>
    <w:rsid w:val="00F477D7"/>
    <w:rsid w:val="00F52439"/>
    <w:rsid w:val="00F553D9"/>
    <w:rsid w:val="00F67532"/>
    <w:rsid w:val="00F7066F"/>
    <w:rsid w:val="00F74BBD"/>
    <w:rsid w:val="00F772A3"/>
    <w:rsid w:val="00F8077E"/>
    <w:rsid w:val="00F86564"/>
    <w:rsid w:val="00FE33F5"/>
    <w:rsid w:val="00FF29BB"/>
    <w:rsid w:val="00FF6083"/>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68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C545AA"/>
  </w:style>
  <w:style w:type="paragraph" w:styleId="Heading1">
    <w:name w:val="heading 1"/>
    <w:basedOn w:val="Normal"/>
    <w:next w:val="Normal"/>
    <w:link w:val="Heading1Char"/>
    <w:uiPriority w:val="9"/>
    <w:qFormat/>
    <w:rsid w:val="00C545A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545A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2708A"/>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45A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545AA"/>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C65C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5C94"/>
    <w:rPr>
      <w:rFonts w:ascii="Tahoma" w:hAnsi="Tahoma" w:cs="Tahoma"/>
      <w:sz w:val="16"/>
      <w:szCs w:val="16"/>
    </w:rPr>
  </w:style>
  <w:style w:type="table" w:styleId="TableGrid">
    <w:name w:val="Table Grid"/>
    <w:basedOn w:val="TableNormal"/>
    <w:uiPriority w:val="59"/>
    <w:rsid w:val="00A67EB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MtpsTableHeadered">
    <w:name w:val="MtpsTableHeadered"/>
    <w:basedOn w:val="TableNormal"/>
    <w:uiPriority w:val="99"/>
    <w:qFormat/>
    <w:rsid w:val="00A67EB3"/>
    <w:pPr>
      <w:spacing w:after="0" w:line="240" w:lineRule="auto"/>
    </w:pPr>
    <w:tblPr>
      <w:tblInd w:w="0" w:type="dxa"/>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CellMar>
        <w:top w:w="0" w:type="dxa"/>
        <w:left w:w="108" w:type="dxa"/>
        <w:bottom w:w="0" w:type="dxa"/>
        <w:right w:w="108" w:type="dxa"/>
      </w:tblCellMar>
    </w:tblPr>
    <w:tblStylePr w:type="firstRow">
      <w:rPr>
        <w:b/>
        <w:color w:val="1F497D" w:themeColor="text2"/>
      </w:rPr>
      <w:tblPr/>
      <w:tcPr>
        <w:shd w:val="clear" w:color="auto" w:fill="D9D9D9" w:themeFill="background1" w:themeFillShade="D9"/>
      </w:tcPr>
    </w:tblStylePr>
  </w:style>
  <w:style w:type="character" w:styleId="FollowedHyperlink">
    <w:name w:val="FollowedHyperlink"/>
    <w:basedOn w:val="DefaultParagraphFont"/>
    <w:uiPriority w:val="99"/>
    <w:semiHidden/>
    <w:unhideWhenUsed/>
    <w:rsid w:val="00390F2E"/>
    <w:rPr>
      <w:color w:val="800080" w:themeColor="followedHyperlink"/>
      <w:u w:val="single"/>
    </w:rPr>
  </w:style>
  <w:style w:type="paragraph" w:styleId="TOCHeading">
    <w:name w:val="TOC Heading"/>
    <w:basedOn w:val="Heading1"/>
    <w:next w:val="Normal"/>
    <w:uiPriority w:val="39"/>
    <w:semiHidden/>
    <w:unhideWhenUsed/>
    <w:qFormat/>
    <w:rsid w:val="0040163B"/>
    <w:pPr>
      <w:outlineLvl w:val="9"/>
    </w:pPr>
  </w:style>
  <w:style w:type="paragraph" w:styleId="ListParagraph">
    <w:name w:val="List Paragraph"/>
    <w:basedOn w:val="Normal"/>
    <w:uiPriority w:val="34"/>
    <w:rsid w:val="00C10B5E"/>
    <w:pPr>
      <w:ind w:left="720"/>
      <w:contextualSpacing/>
    </w:pPr>
  </w:style>
  <w:style w:type="character" w:styleId="CommentReference">
    <w:name w:val="annotation reference"/>
    <w:basedOn w:val="DefaultParagraphFont"/>
    <w:uiPriority w:val="99"/>
    <w:semiHidden/>
    <w:unhideWhenUsed/>
    <w:rsid w:val="00F34F4E"/>
    <w:rPr>
      <w:sz w:val="16"/>
      <w:szCs w:val="16"/>
    </w:rPr>
  </w:style>
  <w:style w:type="paragraph" w:styleId="CommentText">
    <w:name w:val="annotation text"/>
    <w:basedOn w:val="Normal"/>
    <w:link w:val="CommentTextChar"/>
    <w:uiPriority w:val="99"/>
    <w:semiHidden/>
    <w:unhideWhenUsed/>
    <w:rsid w:val="00F34F4E"/>
    <w:pPr>
      <w:spacing w:line="240" w:lineRule="auto"/>
    </w:pPr>
    <w:rPr>
      <w:sz w:val="20"/>
      <w:szCs w:val="20"/>
    </w:rPr>
  </w:style>
  <w:style w:type="character" w:customStyle="1" w:styleId="CommentTextChar">
    <w:name w:val="Comment Text Char"/>
    <w:basedOn w:val="DefaultParagraphFont"/>
    <w:link w:val="CommentText"/>
    <w:uiPriority w:val="99"/>
    <w:semiHidden/>
    <w:rsid w:val="00F34F4E"/>
    <w:rPr>
      <w:sz w:val="20"/>
      <w:szCs w:val="20"/>
    </w:rPr>
  </w:style>
  <w:style w:type="paragraph" w:styleId="CommentSubject">
    <w:name w:val="annotation subject"/>
    <w:basedOn w:val="CommentText"/>
    <w:next w:val="CommentText"/>
    <w:link w:val="CommentSubjectChar"/>
    <w:uiPriority w:val="99"/>
    <w:semiHidden/>
    <w:unhideWhenUsed/>
    <w:rsid w:val="00F34F4E"/>
    <w:rPr>
      <w:b/>
      <w:bCs/>
    </w:rPr>
  </w:style>
  <w:style w:type="character" w:customStyle="1" w:styleId="CommentSubjectChar">
    <w:name w:val="Comment Subject Char"/>
    <w:basedOn w:val="CommentTextChar"/>
    <w:link w:val="CommentSubject"/>
    <w:uiPriority w:val="99"/>
    <w:semiHidden/>
    <w:rsid w:val="00F34F4E"/>
    <w:rPr>
      <w:b/>
      <w:bCs/>
    </w:rPr>
  </w:style>
  <w:style w:type="paragraph" w:styleId="TOC7">
    <w:name w:val="toc 7"/>
    <w:basedOn w:val="Normal"/>
    <w:next w:val="Normal"/>
    <w:autoRedefine/>
    <w:uiPriority w:val="39"/>
    <w:semiHidden/>
    <w:unhideWhenUsed/>
    <w:rsid w:val="00A002D1"/>
    <w:pPr>
      <w:spacing w:after="100"/>
      <w:ind w:left="1320"/>
    </w:pPr>
  </w:style>
  <w:style w:type="paragraph" w:styleId="TOC2">
    <w:name w:val="toc 2"/>
    <w:basedOn w:val="Normal"/>
    <w:next w:val="Normal"/>
    <w:autoRedefine/>
    <w:uiPriority w:val="39"/>
    <w:unhideWhenUsed/>
    <w:rsid w:val="00AC71D3"/>
    <w:pPr>
      <w:spacing w:after="100"/>
      <w:ind w:left="220"/>
    </w:pPr>
  </w:style>
  <w:style w:type="paragraph" w:styleId="TOC1">
    <w:name w:val="toc 1"/>
    <w:basedOn w:val="Normal"/>
    <w:next w:val="Normal"/>
    <w:autoRedefine/>
    <w:uiPriority w:val="39"/>
    <w:unhideWhenUsed/>
    <w:rsid w:val="00223821"/>
    <w:pPr>
      <w:spacing w:after="100"/>
    </w:pPr>
  </w:style>
  <w:style w:type="character" w:styleId="Hyperlink">
    <w:name w:val="Hyperlink"/>
    <w:basedOn w:val="DefaultParagraphFont"/>
    <w:uiPriority w:val="99"/>
    <w:unhideWhenUsed/>
    <w:rsid w:val="00223821"/>
    <w:rPr>
      <w:color w:val="0000FF" w:themeColor="hyperlink"/>
      <w:u w:val="single"/>
    </w:rPr>
  </w:style>
  <w:style w:type="paragraph" w:styleId="Header">
    <w:name w:val="header"/>
    <w:basedOn w:val="Normal"/>
    <w:link w:val="HeaderChar"/>
    <w:uiPriority w:val="99"/>
    <w:unhideWhenUsed/>
    <w:rsid w:val="003138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3894"/>
  </w:style>
  <w:style w:type="paragraph" w:styleId="Footer">
    <w:name w:val="footer"/>
    <w:basedOn w:val="Normal"/>
    <w:link w:val="FooterChar"/>
    <w:uiPriority w:val="99"/>
    <w:unhideWhenUsed/>
    <w:rsid w:val="003138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3894"/>
  </w:style>
  <w:style w:type="paragraph" w:styleId="FootnoteText">
    <w:name w:val="footnote text"/>
    <w:basedOn w:val="Normal"/>
    <w:link w:val="FootnoteTextChar"/>
    <w:uiPriority w:val="99"/>
    <w:semiHidden/>
    <w:unhideWhenUsed/>
    <w:rsid w:val="0077052D"/>
    <w:pPr>
      <w:spacing w:after="0" w:line="240" w:lineRule="auto"/>
    </w:pPr>
    <w:rPr>
      <w:rFonts w:ascii="Arial" w:eastAsiaTheme="minorEastAsia" w:hAnsi="Arial"/>
      <w:sz w:val="20"/>
      <w:szCs w:val="20"/>
      <w:lang w:bidi="en-US"/>
    </w:rPr>
  </w:style>
  <w:style w:type="character" w:customStyle="1" w:styleId="FootnoteTextChar">
    <w:name w:val="Footnote Text Char"/>
    <w:basedOn w:val="DefaultParagraphFont"/>
    <w:link w:val="FootnoteText"/>
    <w:uiPriority w:val="99"/>
    <w:semiHidden/>
    <w:rsid w:val="0077052D"/>
    <w:rPr>
      <w:rFonts w:ascii="Arial" w:eastAsiaTheme="minorEastAsia" w:hAnsi="Arial"/>
      <w:sz w:val="20"/>
      <w:szCs w:val="20"/>
      <w:lang w:bidi="en-US"/>
    </w:rPr>
  </w:style>
  <w:style w:type="character" w:styleId="FootnoteReference">
    <w:name w:val="footnote reference"/>
    <w:basedOn w:val="DefaultParagraphFont"/>
    <w:uiPriority w:val="99"/>
    <w:semiHidden/>
    <w:unhideWhenUsed/>
    <w:rsid w:val="0077052D"/>
    <w:rPr>
      <w:vertAlign w:val="superscript"/>
    </w:rPr>
  </w:style>
  <w:style w:type="character" w:customStyle="1" w:styleId="Heading3Char">
    <w:name w:val="Heading 3 Char"/>
    <w:basedOn w:val="DefaultParagraphFont"/>
    <w:link w:val="Heading3"/>
    <w:uiPriority w:val="9"/>
    <w:rsid w:val="00E2708A"/>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CB0071"/>
    <w:pPr>
      <w:spacing w:after="100"/>
      <w:ind w:left="440"/>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oleObject" Target="embeddings/oleObject2.bin"/><Relationship Id="rId18" Type="http://schemas.openxmlformats.org/officeDocument/2006/relationships/oleObject" Target="embeddings/oleObject4.bin"/><Relationship Id="rId26" Type="http://schemas.openxmlformats.org/officeDocument/2006/relationships/oleObject" Target="embeddings/oleObject8.bin"/><Relationship Id="rId39" Type="http://schemas.openxmlformats.org/officeDocument/2006/relationships/oleObject" Target="embeddings/oleObject10.bin"/><Relationship Id="rId3" Type="http://schemas.openxmlformats.org/officeDocument/2006/relationships/styles" Target="styles.xml"/><Relationship Id="rId21" Type="http://schemas.openxmlformats.org/officeDocument/2006/relationships/image" Target="media/image7.emf"/><Relationship Id="rId34" Type="http://schemas.openxmlformats.org/officeDocument/2006/relationships/hyperlink" Target="http://msdn.microsoft.com/en-us/sqlserver/" TargetMode="External"/><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5.emf"/><Relationship Id="rId25" Type="http://schemas.openxmlformats.org/officeDocument/2006/relationships/image" Target="media/image9.emf"/><Relationship Id="rId33" Type="http://schemas.openxmlformats.org/officeDocument/2006/relationships/hyperlink" Target="http://technet.microsoft.com/en-us/sqlserver/" TargetMode="External"/><Relationship Id="rId38" Type="http://schemas.openxmlformats.org/officeDocument/2006/relationships/image" Target="media/image11.emf"/><Relationship Id="rId2" Type="http://schemas.openxmlformats.org/officeDocument/2006/relationships/numbering" Target="numbering.xml"/><Relationship Id="rId16" Type="http://schemas.openxmlformats.org/officeDocument/2006/relationships/hyperlink" Target="http://msdn.microsoft.com/en-us/library/bb964719.aspx" TargetMode="External"/><Relationship Id="rId20" Type="http://schemas.openxmlformats.org/officeDocument/2006/relationships/oleObject" Target="embeddings/oleObject5.bin"/><Relationship Id="rId29" Type="http://schemas.openxmlformats.org/officeDocument/2006/relationships/hyperlink" Target="http://sqlcat.com/technicalnotes/archive/2008/04/21/tuning-the-performance-of-backup-compression-in-sql-server-2008.aspx" TargetMode="External"/><Relationship Id="rId41" Type="http://schemas.openxmlformats.org/officeDocument/2006/relationships/oleObject" Target="embeddings/oleObject11.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oleObject" Target="embeddings/oleObject7.bin"/><Relationship Id="rId32" Type="http://schemas.openxmlformats.org/officeDocument/2006/relationships/hyperlink" Target="http://www.microsoft.com/sqlserver/" TargetMode="External"/><Relationship Id="rId37" Type="http://schemas.openxmlformats.org/officeDocument/2006/relationships/oleObject" Target="embeddings/oleObject9.bin"/><Relationship Id="rId40" Type="http://schemas.openxmlformats.org/officeDocument/2006/relationships/image" Target="media/image12.emf"/><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image" Target="media/image8.emf"/><Relationship Id="rId28" Type="http://schemas.openxmlformats.org/officeDocument/2006/relationships/hyperlink" Target="http://msdn.microsoft.com/en-us/library/ms186865.aspx" TargetMode="External"/><Relationship Id="rId36" Type="http://schemas.openxmlformats.org/officeDocument/2006/relationships/image" Target="media/image10.emf"/><Relationship Id="rId10" Type="http://schemas.openxmlformats.org/officeDocument/2006/relationships/image" Target="media/image2.wmf"/><Relationship Id="rId19" Type="http://schemas.openxmlformats.org/officeDocument/2006/relationships/image" Target="media/image6.emf"/><Relationship Id="rId31" Type="http://schemas.openxmlformats.org/officeDocument/2006/relationships/hyperlink" Target="file:///C:\sqlcat\Best%20Practices\BWin_VLDB\Editing\SQL%20Server%20Web%20site"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msdn.microsoft.com/en-us/library/ms187048.aspx" TargetMode="External"/><Relationship Id="rId14" Type="http://schemas.openxmlformats.org/officeDocument/2006/relationships/image" Target="media/image4.emf"/><Relationship Id="rId22" Type="http://schemas.openxmlformats.org/officeDocument/2006/relationships/oleObject" Target="embeddings/oleObject6.bin"/><Relationship Id="rId27" Type="http://schemas.openxmlformats.org/officeDocument/2006/relationships/hyperlink" Target="http://msdn.microsoft.com/en-us/library/ms186865.aspx" TargetMode="External"/><Relationship Id="rId30" Type="http://schemas.openxmlformats.org/officeDocument/2006/relationships/hyperlink" Target="http://technet.microsoft.com/en-us/library/bb964719.aspx" TargetMode="External"/><Relationship Id="rId35" Type="http://schemas.openxmlformats.org/officeDocument/2006/relationships/hyperlink" Target="mailto:sqlfback@microsoft.com?subject=White%20Paper%20Feedback:%20[Title%20of%20White%20Paper]" TargetMode="External"/><Relationship Id="rId43"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eth\Documents\Vend\Refs\White%20papers\SQL_Whitepaper_Kit\SQL_Server_White_Paper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EB405C3A-6E5C-47BA-B2AE-F692FD734C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SQL_Server_White_Paper_Template.dotx</Template>
  <TotalTime>202</TotalTime>
  <Pages>27</Pages>
  <Words>7296</Words>
  <Characters>41589</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SQL Server White Paper Template</vt:lpstr>
    </vt:vector>
  </TitlesOfParts>
  <Company>Microsoft</Company>
  <LinksUpToDate>false</LinksUpToDate>
  <CharactersWithSpaces>48788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SQL Server White Paper Template</dc:title>
  <dc:creator>Beth</dc:creator>
  <cp:lastModifiedBy>lingzhuz</cp:lastModifiedBy>
  <cp:revision>14</cp:revision>
  <dcterms:created xsi:type="dcterms:W3CDTF">2009-08-09T15:08:00Z</dcterms:created>
  <dcterms:modified xsi:type="dcterms:W3CDTF">2009-08-11T04:19:00Z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s.Key.AssetId">
    <vt:lpwstr>04463e1d-7bb6-499c-9450-58fd10a83507</vt:lpwstr>
  </property>
  <property fmtid="{D5CDD505-2E9C-101B-9397-08002B2CF9AE}" pid="3" name="Mtps.Key.ShortId">
    <vt:lpwstr>cc707815</vt:lpwstr>
  </property>
  <property fmtid="{D5CDD505-2E9C-101B-9397-08002B2CF9AE}" pid="4" name="Mtps.Key.ContentGuid">
    <vt:lpwstr>04463e1d-7bb6-499c-9450-58fd10a83507</vt:lpwstr>
  </property>
  <property fmtid="{D5CDD505-2E9C-101B-9397-08002B2CF9AE}" pid="5" name="Mtps.Key.Locale">
    <vt:lpwstr>en-us</vt:lpwstr>
  </property>
  <property fmtid="{D5CDD505-2E9C-101B-9397-08002B2CF9AE}" pid="6" name="Mtps.Key.Version">
    <vt:lpwstr>MSDN.10</vt:lpwstr>
  </property>
  <property fmtid="{D5CDD505-2E9C-101B-9397-08002B2CF9AE}" pid="7" name="Mtps.SystemInfo.ContentType">
    <vt:lpwstr>mtpsPagePlanner</vt:lpwstr>
  </property>
  <property fmtid="{D5CDD505-2E9C-101B-9397-08002B2CF9AE}" pid="8" name="Mtps.SystemInfo.DisplayType">
    <vt:lpwstr>HomePageType</vt:lpwstr>
  </property>
  <property fmtid="{D5CDD505-2E9C-101B-9397-08002B2CF9AE}" pid="9" name="Mtps.SystemInfo.TocTitle">
    <vt:lpwstr>SQL Server White Paper Template</vt:lpwstr>
  </property>
  <property fmtid="{D5CDD505-2E9C-101B-9397-08002B2CF9AE}" pid="10" name="Mtps.Transform">
    <vt:lpwstr/>
  </property>
</Properties>
</file>